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A6ECB" w14:textId="21A2C232" w:rsidR="007D246E" w:rsidRDefault="007D246E" w:rsidP="007D246E">
      <w:pPr>
        <w:rPr>
          <w:i/>
          <w:iCs/>
        </w:rPr>
      </w:pPr>
      <w:r>
        <w:rPr>
          <w:i/>
          <w:iCs/>
        </w:rPr>
        <w:t>P</w:t>
      </w:r>
      <w:r w:rsidRPr="005D5730">
        <w:rPr>
          <w:i/>
          <w:iCs/>
        </w:rPr>
        <w:t xml:space="preserve">ollinator occupancy rates </w:t>
      </w:r>
      <w:r w:rsidR="00F2665B">
        <w:rPr>
          <w:i/>
          <w:iCs/>
        </w:rPr>
        <w:t>of</w:t>
      </w:r>
      <w:r>
        <w:rPr>
          <w:i/>
          <w:iCs/>
        </w:rPr>
        <w:t xml:space="preserve"> urban landscapes </w:t>
      </w:r>
      <w:r w:rsidRPr="005D5730">
        <w:rPr>
          <w:i/>
          <w:iCs/>
        </w:rPr>
        <w:t xml:space="preserve">are associated with natural habitat area and </w:t>
      </w:r>
      <w:r>
        <w:rPr>
          <w:i/>
          <w:iCs/>
        </w:rPr>
        <w:t>income.</w:t>
      </w:r>
      <w:r w:rsidRPr="005D5730">
        <w:rPr>
          <w:i/>
          <w:iCs/>
        </w:rPr>
        <w:t xml:space="preserve"> </w:t>
      </w:r>
    </w:p>
    <w:p w14:paraId="1F483355" w14:textId="3AC7961C" w:rsidR="00602346" w:rsidRPr="00602346" w:rsidRDefault="00602346" w:rsidP="007D246E">
      <w:pPr>
        <w:rPr>
          <w:b/>
          <w:bCs/>
        </w:rPr>
      </w:pPr>
      <w:r>
        <w:rPr>
          <w:b/>
          <w:bCs/>
        </w:rPr>
        <w:t>Abstract</w:t>
      </w:r>
    </w:p>
    <w:p w14:paraId="4B52464D" w14:textId="014172D2" w:rsidR="000D0F4F" w:rsidRDefault="00602346" w:rsidP="007D246E">
      <w:r>
        <w:t>As global urban land use expands in intensity and extent, there is a need to better understand the major drivers of urban biodiversity dynamics</w:t>
      </w:r>
      <w:r>
        <w:t xml:space="preserve"> </w:t>
      </w:r>
      <w:r w:rsidRPr="000D0F4F">
        <w:rPr>
          <w:strike/>
        </w:rPr>
        <w:t xml:space="preserve">and </w:t>
      </w:r>
      <w:r w:rsidR="007D246E" w:rsidRPr="000D0F4F">
        <w:rPr>
          <w:strike/>
        </w:rPr>
        <w:t>the spatial and temporal scales at which these drivers operate</w:t>
      </w:r>
      <w:r>
        <w:t xml:space="preserve">. This need is especially critical for functionally important and widely declining insect pollinators. </w:t>
      </w:r>
      <w:r>
        <w:t xml:space="preserve">Although previous studies </w:t>
      </w:r>
      <w:r>
        <w:t xml:space="preserve">determine that factors including </w:t>
      </w:r>
      <w:r>
        <w:t xml:space="preserve">undeveloped habitat area and </w:t>
      </w:r>
      <w:r>
        <w:t>abundance and diversity of flower resources drive</w:t>
      </w:r>
      <w:r>
        <w:t xml:space="preserve"> locally observed </w:t>
      </w:r>
      <w:r>
        <w:t xml:space="preserve">patterns of </w:t>
      </w:r>
      <w:r>
        <w:t xml:space="preserve">urban </w:t>
      </w:r>
      <w:r>
        <w:t>pollinator</w:t>
      </w:r>
      <w:r>
        <w:t xml:space="preserve"> biodiversity, we lack an understanding of whether </w:t>
      </w:r>
      <w:r>
        <w:t xml:space="preserve">these drivers influence urban pollinator biodiversity patterns at the </w:t>
      </w:r>
      <w:r>
        <w:t>landscape-scale</w:t>
      </w:r>
      <w:r>
        <w:t xml:space="preserve">. </w:t>
      </w:r>
      <w:r>
        <w:t>To test the hypothes</w:t>
      </w:r>
      <w:r>
        <w:t>e</w:t>
      </w:r>
      <w:r>
        <w:t xml:space="preserve">s that the </w:t>
      </w:r>
      <w:r w:rsidR="00AC742F">
        <w:t>greater total area</w:t>
      </w:r>
      <w:r>
        <w:t xml:space="preserve"> of </w:t>
      </w:r>
      <w:r w:rsidR="00AC742F">
        <w:t xml:space="preserve">undeveloped </w:t>
      </w:r>
      <w:r>
        <w:t xml:space="preserve">natural habitat and </w:t>
      </w:r>
      <w:r w:rsidR="00AC742F">
        <w:t>greater average income (with income as a proxy for plant diversity and management resources)</w:t>
      </w:r>
      <w:r>
        <w:t xml:space="preserve"> in </w:t>
      </w:r>
      <w:r w:rsidR="00AC742F">
        <w:t>an urban landscape</w:t>
      </w:r>
      <w:r>
        <w:t xml:space="preserve"> promote </w:t>
      </w:r>
      <w:r w:rsidR="00AC742F">
        <w:t xml:space="preserve">pollinator biodiversity </w:t>
      </w:r>
      <w:r>
        <w:t xml:space="preserve">at </w:t>
      </w:r>
      <w:r w:rsidR="00AC742F">
        <w:t>the</w:t>
      </w:r>
      <w:r>
        <w:t xml:space="preserve"> landscape scale, </w:t>
      </w:r>
      <w:r w:rsidR="00AC742F">
        <w:t xml:space="preserve">we apply an integrated Bayesian occupancy model to </w:t>
      </w:r>
      <w:r w:rsidR="000D0F4F">
        <w:t xml:space="preserve">12 years of natural history collections data, </w:t>
      </w:r>
      <w:r>
        <w:t>compar</w:t>
      </w:r>
      <w:r w:rsidR="000D0F4F">
        <w:t>ing</w:t>
      </w:r>
      <w:r>
        <w:t xml:space="preserve"> </w:t>
      </w:r>
      <w:r w:rsidR="00AC742F">
        <w:t xml:space="preserve">within-range </w:t>
      </w:r>
      <w:r>
        <w:t>occu</w:t>
      </w:r>
      <w:r w:rsidR="00AC742F">
        <w:t>rrence</w:t>
      </w:r>
      <w:r>
        <w:t xml:space="preserve"> rates of </w:t>
      </w:r>
      <w:r w:rsidR="00AC742F">
        <w:t xml:space="preserve">bumble bee and hoverfly </w:t>
      </w:r>
      <w:r>
        <w:t xml:space="preserve">pollinator species </w:t>
      </w:r>
      <w:r w:rsidR="00AC742F">
        <w:t>among</w:t>
      </w:r>
      <w:r>
        <w:t xml:space="preserve"> </w:t>
      </w:r>
      <w:r w:rsidR="00AC742F">
        <w:t xml:space="preserve">459 </w:t>
      </w:r>
      <w:r>
        <w:t xml:space="preserve">urban </w:t>
      </w:r>
      <w:r w:rsidR="000D0F4F">
        <w:t>landscapes from</w:t>
      </w:r>
      <w:r>
        <w:t xml:space="preserve"> </w:t>
      </w:r>
      <w:r w:rsidR="00AC742F">
        <w:t>across the U.S</w:t>
      </w:r>
      <w:r>
        <w:t>.</w:t>
      </w:r>
      <w:r w:rsidR="00AC742F" w:rsidRPr="00AC742F">
        <w:t xml:space="preserve"> </w:t>
      </w:r>
      <w:r w:rsidR="00AC742F">
        <w:t>We found that landscape</w:t>
      </w:r>
      <w:r w:rsidR="00AC742F">
        <w:t>-</w:t>
      </w:r>
      <w:r w:rsidR="00AC742F">
        <w:t>scale occupancy rate</w:t>
      </w:r>
      <w:r w:rsidR="00AC742F">
        <w:t xml:space="preserve"> for the average bumble bee species</w:t>
      </w:r>
      <w:r w:rsidR="00AC742F">
        <w:t xml:space="preserve"> is not significantly </w:t>
      </w:r>
      <w:r w:rsidR="00AC742F">
        <w:t>associated</w:t>
      </w:r>
      <w:r w:rsidR="00AC742F">
        <w:t xml:space="preserve"> </w:t>
      </w:r>
      <w:r w:rsidR="00AC742F">
        <w:t>with</w:t>
      </w:r>
      <w:r w:rsidR="00AC742F">
        <w:t xml:space="preserve"> the area of natural habitat (95% BCI for effect of an increase in 1 standard deviation in </w:t>
      </w:r>
      <w:r w:rsidR="00AC742F">
        <w:t>total natural habitat</w:t>
      </w:r>
      <w:r w:rsidR="00AC742F">
        <w:t xml:space="preserve"> area = </w:t>
      </w:r>
      <w:proofErr w:type="gramStart"/>
      <w:r w:rsidR="00AC742F">
        <w:t>– )</w:t>
      </w:r>
      <w:proofErr w:type="gramEnd"/>
      <w:r w:rsidR="00AC742F">
        <w:t>, however, we found a weak positive association with average income</w:t>
      </w:r>
      <w:r w:rsidR="00AC742F">
        <w:t xml:space="preserve"> (</w:t>
      </w:r>
      <w:r w:rsidR="00AC742F">
        <w:t>50</w:t>
      </w:r>
      <w:r w:rsidR="00AC742F">
        <w:t xml:space="preserve">% BCI =  –). </w:t>
      </w:r>
      <w:r w:rsidR="00AC742F">
        <w:t xml:space="preserve">In contrast, we found a positive association between </w:t>
      </w:r>
      <w:r w:rsidR="00AC742F">
        <w:t xml:space="preserve">natural habitat </w:t>
      </w:r>
      <w:r w:rsidR="00AC742F">
        <w:t>area and hoverfly occupancy rate (</w:t>
      </w:r>
      <w:r w:rsidR="000D0F4F">
        <w:t>95% BCI</w:t>
      </w:r>
      <w:r w:rsidR="000D0F4F">
        <w:t xml:space="preserve"> </w:t>
      </w:r>
      <w:proofErr w:type="gramStart"/>
      <w:r w:rsidR="000D0F4F">
        <w:t xml:space="preserve">= </w:t>
      </w:r>
      <w:r w:rsidR="00AC742F">
        <w:t>)</w:t>
      </w:r>
      <w:proofErr w:type="gramEnd"/>
      <w:r w:rsidR="000D0F4F">
        <w:t>, emphasizing that natural habitat remnants such as greenbelts and nature reserves remain crucial for some pollinators to persist in the urban landscape</w:t>
      </w:r>
      <w:r w:rsidR="00AC742F">
        <w:t xml:space="preserve">. </w:t>
      </w:r>
      <w:r w:rsidR="000D0F4F">
        <w:t xml:space="preserve">Together, these landscape-scale results emphasize that local pollinator population dynamics will be driven in part by processes that operate at spatial scales beyond those experienced at the individual level and, furthermore, that </w:t>
      </w:r>
      <w:r w:rsidR="000D0F4F">
        <w:t xml:space="preserve">local urban habitat restoration and enhancements </w:t>
      </w:r>
      <w:r w:rsidR="000D0F4F">
        <w:t xml:space="preserve">should </w:t>
      </w:r>
      <w:r w:rsidR="000D0F4F">
        <w:t>coordinate with city-wide policy and planning to ensure long-term success of species conservation.</w:t>
      </w:r>
    </w:p>
    <w:p w14:paraId="466CE3C9" w14:textId="77777777" w:rsidR="009D41DC" w:rsidRPr="00D63227" w:rsidRDefault="009D41DC" w:rsidP="009D41DC">
      <w:pPr>
        <w:pStyle w:val="ListParagraph"/>
        <w:ind w:left="1080"/>
        <w:rPr>
          <w:b/>
          <w:bCs/>
        </w:rPr>
      </w:pPr>
    </w:p>
    <w:p w14:paraId="682F531B" w14:textId="45E00F5C" w:rsidR="005B64F2" w:rsidRDefault="00904B19" w:rsidP="009D41DC">
      <w:pPr>
        <w:pStyle w:val="ListParagraph"/>
        <w:numPr>
          <w:ilvl w:val="0"/>
          <w:numId w:val="5"/>
        </w:numPr>
        <w:rPr>
          <w:b/>
          <w:bCs/>
        </w:rPr>
      </w:pPr>
      <w:r>
        <w:rPr>
          <w:b/>
          <w:bCs/>
        </w:rPr>
        <w:t>Introduction</w:t>
      </w:r>
    </w:p>
    <w:p w14:paraId="29B360C2" w14:textId="62C7D6CD" w:rsidR="007D246E" w:rsidRDefault="007D246E" w:rsidP="0084332B">
      <w:pPr>
        <w:ind w:firstLine="360"/>
      </w:pPr>
      <w:r>
        <w:t>The intensity and extent of urban land use is increasing globally (</w:t>
      </w:r>
      <w:proofErr w:type="spellStart"/>
      <w:r>
        <w:t>Seto</w:t>
      </w:r>
      <w:proofErr w:type="spellEnd"/>
      <w:r>
        <w:t xml:space="preserve"> et al., 2012). By the year 2050, over 70% of the world’s population is projected to live in urban areas (United Nations, 2018). At the same time, urbanization is associated with changes to the spatiotemporal composition and configuration of critical habitat and other resources, with the potential for negative impacts on biodiversity (McKinney, 2006; Grimm et al., 2008; spatial; Leong et al., 2016; </w:t>
      </w:r>
      <w:proofErr w:type="spellStart"/>
      <w:r>
        <w:t>Eichenberg</w:t>
      </w:r>
      <w:proofErr w:type="spellEnd"/>
      <w:r>
        <w:t xml:space="preserve"> et al. 2021). </w:t>
      </w:r>
      <w:proofErr w:type="gramStart"/>
      <w:r>
        <w:t>In order to</w:t>
      </w:r>
      <w:proofErr w:type="gramEnd"/>
      <w:r>
        <w:t xml:space="preserve"> reduce the loss of biodiversity and associated ecosystem services in an urbanizing world, we need to better understand the drivers of urban biodiversity patterns and the spatial and temporal scales at which the</w:t>
      </w:r>
      <w:r w:rsidR="000D0F4F">
        <w:t xml:space="preserve">y </w:t>
      </w:r>
      <w:r>
        <w:t xml:space="preserve">operate. Identifying these drivers as well as their spatiotemporal scale dependence is especially pressing for pollinators, a globally </w:t>
      </w:r>
      <w:r w:rsidR="000D0F4F">
        <w:t>declining</w:t>
      </w:r>
      <w:r>
        <w:t xml:space="preserve"> functional group (</w:t>
      </w:r>
      <w:proofErr w:type="spellStart"/>
      <w:r>
        <w:t>Biesmeijer</w:t>
      </w:r>
      <w:proofErr w:type="spellEnd"/>
      <w:r>
        <w:t xml:space="preserve"> et al., 2006; Potts et al., 2010; Koh et al. 2016) that provides valuable ecosystem services across a variety of environments, including in urban systems (pollination of native plants e.g., </w:t>
      </w:r>
      <w:proofErr w:type="spellStart"/>
      <w:r>
        <w:t>Cheptou</w:t>
      </w:r>
      <w:proofErr w:type="spellEnd"/>
      <w:r>
        <w:t xml:space="preserve"> et al, 2006; and urban agriculture </w:t>
      </w:r>
      <w:proofErr w:type="spellStart"/>
      <w:r>
        <w:t>eg.</w:t>
      </w:r>
      <w:proofErr w:type="spellEnd"/>
      <w:r>
        <w:t xml:space="preserve"> Potter et al. 2015, Lin et al., 2015; Jha et al., 2023).</w:t>
      </w:r>
    </w:p>
    <w:p w14:paraId="593B8709" w14:textId="1C2E2E85" w:rsidR="00F94813" w:rsidRDefault="007D246E" w:rsidP="00F94813">
      <w:pPr>
        <w:ind w:firstLine="720"/>
      </w:pPr>
      <w:commentRangeStart w:id="0"/>
      <w:r>
        <w:t xml:space="preserve">Broadly, </w:t>
      </w:r>
      <w:r w:rsidR="00370686">
        <w:t xml:space="preserve">insect </w:t>
      </w:r>
      <w:r>
        <w:t xml:space="preserve">pollinators declines </w:t>
      </w:r>
      <w:r w:rsidR="00C17EE9">
        <w:t>are</w:t>
      </w:r>
      <w:r>
        <w:t xml:space="preserve"> driven by a combination of pressures including climate change (</w:t>
      </w:r>
      <w:r w:rsidR="00C673E9">
        <w:t xml:space="preserve">Oliver et al., 2017; </w:t>
      </w:r>
      <w:r>
        <w:t>Jackson et al., 2022</w:t>
      </w:r>
      <w:r w:rsidR="00370686">
        <w:t>; Janousek et al., 20</w:t>
      </w:r>
      <w:r w:rsidR="00F94813">
        <w:t>2</w:t>
      </w:r>
      <w:r w:rsidR="00370686">
        <w:t>3</w:t>
      </w:r>
      <w:r>
        <w:t>), species invasions (</w:t>
      </w:r>
      <w:proofErr w:type="spellStart"/>
      <w:r w:rsidR="00C673E9">
        <w:t>Valtonen</w:t>
      </w:r>
      <w:proofErr w:type="spellEnd"/>
      <w:r w:rsidR="00C673E9">
        <w:t xml:space="preserve"> et al. 2006; Moron et al., 2009; Kaiser-Bunbury et al. 2017, Aizen et al., 2019</w:t>
      </w:r>
      <w:r>
        <w:t>)</w:t>
      </w:r>
      <w:r w:rsidR="00F94813">
        <w:t>, pesticides (</w:t>
      </w:r>
      <w:r w:rsidR="00F94813">
        <w:t>Janousek et al., 20</w:t>
      </w:r>
      <w:r w:rsidR="00F94813">
        <w:t>2</w:t>
      </w:r>
      <w:r w:rsidR="00F94813">
        <w:t>3</w:t>
      </w:r>
      <w:r w:rsidR="00F94813">
        <w:t>)</w:t>
      </w:r>
      <w:r w:rsidR="00C17EE9">
        <w:t xml:space="preserve"> and</w:t>
      </w:r>
      <w:r w:rsidR="00370686">
        <w:t xml:space="preserve"> </w:t>
      </w:r>
      <w:r w:rsidR="00C673E9">
        <w:t>disease (</w:t>
      </w:r>
      <w:proofErr w:type="spellStart"/>
      <w:r w:rsidR="00C673E9">
        <w:t>Colla</w:t>
      </w:r>
      <w:proofErr w:type="spellEnd"/>
      <w:r w:rsidR="00C673E9">
        <w:t xml:space="preserve"> et al., 2006</w:t>
      </w:r>
      <w:r w:rsidR="00370686">
        <w:t xml:space="preserve">; </w:t>
      </w:r>
      <w:proofErr w:type="spellStart"/>
      <w:r w:rsidR="00370686">
        <w:t>Furst</w:t>
      </w:r>
      <w:proofErr w:type="spellEnd"/>
      <w:r w:rsidR="00370686">
        <w:t xml:space="preserve"> et al., 2014</w:t>
      </w:r>
      <w:r w:rsidR="00C673E9">
        <w:t>)</w:t>
      </w:r>
      <w:r w:rsidR="00370686">
        <w:t xml:space="preserve">. Anthropogenic land use change, particularly agricultural and urban land use change, </w:t>
      </w:r>
      <w:r w:rsidR="006A415B">
        <w:t>is implicated in exacerbating</w:t>
      </w:r>
      <w:r w:rsidR="00370686">
        <w:t xml:space="preserve"> insect pollinator </w:t>
      </w:r>
      <w:r w:rsidR="00370686">
        <w:t>declin</w:t>
      </w:r>
      <w:r w:rsidR="00370686">
        <w:t>es</w:t>
      </w:r>
      <w:r w:rsidR="006A415B">
        <w:t xml:space="preserve"> through </w:t>
      </w:r>
      <w:r w:rsidR="006A415B">
        <w:lastRenderedPageBreak/>
        <w:t>habitat loss, habitat fragmentation</w:t>
      </w:r>
      <w:r w:rsidR="006A415B">
        <w:t xml:space="preserve"> and resource</w:t>
      </w:r>
      <w:r w:rsidR="006A415B">
        <w:t xml:space="preserve"> homogenization (</w:t>
      </w:r>
      <w:r w:rsidR="000D7CE0">
        <w:t xml:space="preserve">Harrison et al., 2018; Harrison et al., 2019; </w:t>
      </w:r>
      <w:proofErr w:type="spellStart"/>
      <w:r w:rsidR="00D90CE9">
        <w:t>Kremen</w:t>
      </w:r>
      <w:proofErr w:type="spellEnd"/>
      <w:r w:rsidR="00D90CE9">
        <w:t xml:space="preserve"> &amp; Jha 2013b</w:t>
      </w:r>
      <w:r w:rsidR="006A415B">
        <w:t xml:space="preserve">). Anthropogenic land use change may further impact pollinators by </w:t>
      </w:r>
      <w:r w:rsidR="00B55D8E">
        <w:t xml:space="preserve">acting as </w:t>
      </w:r>
      <w:r w:rsidR="00F2665B">
        <w:t xml:space="preserve">an </w:t>
      </w:r>
      <w:r w:rsidR="00B55D8E">
        <w:t xml:space="preserve">underlying contributor to more </w:t>
      </w:r>
      <w:r w:rsidR="006B2A6E">
        <w:t xml:space="preserve">direct </w:t>
      </w:r>
      <w:r w:rsidR="006A415B">
        <w:t xml:space="preserve">stressors. For example, </w:t>
      </w:r>
      <w:r w:rsidR="00370686">
        <w:t>pesticide application</w:t>
      </w:r>
      <w:r w:rsidR="006A415B">
        <w:t xml:space="preserve"> (</w:t>
      </w:r>
      <w:proofErr w:type="spellStart"/>
      <w:r w:rsidR="00F2665B">
        <w:t>Brittain</w:t>
      </w:r>
      <w:proofErr w:type="spellEnd"/>
      <w:r w:rsidR="00F2665B">
        <w:t xml:space="preserve"> et al., 2010; </w:t>
      </w:r>
      <w:proofErr w:type="spellStart"/>
      <w:r w:rsidR="00F2665B">
        <w:t>Rundlof</w:t>
      </w:r>
      <w:proofErr w:type="spellEnd"/>
      <w:r w:rsidR="00F2665B">
        <w:t xml:space="preserve"> et al., 2015</w:t>
      </w:r>
      <w:r w:rsidR="006A415B">
        <w:t xml:space="preserve">), </w:t>
      </w:r>
      <w:r w:rsidR="00370686">
        <w:t xml:space="preserve">pathogen spillover </w:t>
      </w:r>
      <w:r w:rsidR="006A415B">
        <w:t xml:space="preserve">() and competition with managed species </w:t>
      </w:r>
      <w:proofErr w:type="gramStart"/>
      <w:r w:rsidR="006A415B">
        <w:t>( )</w:t>
      </w:r>
      <w:proofErr w:type="gramEnd"/>
      <w:r w:rsidR="006A415B">
        <w:t xml:space="preserve"> may be prevalent in agricultural systems</w:t>
      </w:r>
      <w:r w:rsidR="00370686">
        <w:t xml:space="preserve">. Similarly, </w:t>
      </w:r>
      <w:r w:rsidR="006A415B">
        <w:t xml:space="preserve">pollinators in </w:t>
      </w:r>
      <w:r w:rsidR="00C17EE9">
        <w:t>urban environment</w:t>
      </w:r>
      <w:r w:rsidR="006A415B">
        <w:t>s</w:t>
      </w:r>
      <w:r w:rsidR="00C17EE9">
        <w:t xml:space="preserve"> </w:t>
      </w:r>
      <w:r w:rsidR="006A415B">
        <w:t>may experience</w:t>
      </w:r>
      <w:r w:rsidR="00370686">
        <w:t xml:space="preserve"> </w:t>
      </w:r>
      <w:r w:rsidR="00B55D8E">
        <w:t>elevated</w:t>
      </w:r>
      <w:r w:rsidR="00370686">
        <w:t xml:space="preserve"> temperature</w:t>
      </w:r>
      <w:r w:rsidR="006A415B">
        <w:t>s</w:t>
      </w:r>
      <w:r w:rsidR="00370686">
        <w:t xml:space="preserve"> </w:t>
      </w:r>
      <w:r w:rsidR="006A415B">
        <w:t>due to</w:t>
      </w:r>
      <w:r w:rsidR="00370686">
        <w:t xml:space="preserve"> heat island effect</w:t>
      </w:r>
      <w:r w:rsidR="006A415B">
        <w:t>s</w:t>
      </w:r>
      <w:r w:rsidR="006B2A6E">
        <w:t xml:space="preserve"> (</w:t>
      </w:r>
      <w:r w:rsidR="006A7766">
        <w:t xml:space="preserve">Roth et al., 1989; </w:t>
      </w:r>
      <w:r w:rsidR="00F2665B">
        <w:t>Hamblin et al., 2018</w:t>
      </w:r>
      <w:r w:rsidR="006B2A6E">
        <w:t>)</w:t>
      </w:r>
      <w:r w:rsidR="00370686">
        <w:t xml:space="preserve">, </w:t>
      </w:r>
      <w:r w:rsidR="00C17EE9">
        <w:t xml:space="preserve">increased </w:t>
      </w:r>
      <w:r w:rsidR="00370686">
        <w:t>pollution from residual</w:t>
      </w:r>
      <w:r w:rsidR="00F94813">
        <w:t xml:space="preserve"> or ongoing</w:t>
      </w:r>
      <w:r w:rsidR="00370686">
        <w:t xml:space="preserve"> industrial activity (</w:t>
      </w:r>
      <w:proofErr w:type="spellStart"/>
      <w:r w:rsidR="00370686">
        <w:t>Sivakoff</w:t>
      </w:r>
      <w:proofErr w:type="spellEnd"/>
      <w:r w:rsidR="00370686">
        <w:t xml:space="preserve"> et al.</w:t>
      </w:r>
      <w:proofErr w:type="gramStart"/>
      <w:r w:rsidR="00370686">
        <w:t>, ;</w:t>
      </w:r>
      <w:proofErr w:type="gramEnd"/>
      <w:r w:rsidR="00370686">
        <w:t xml:space="preserve"> Smith et al., ; </w:t>
      </w:r>
      <w:r w:rsidR="00D11D5C">
        <w:t>Poland one</w:t>
      </w:r>
      <w:r w:rsidR="00370686">
        <w:t>)</w:t>
      </w:r>
      <w:r w:rsidR="00C17EE9">
        <w:t xml:space="preserve">, </w:t>
      </w:r>
      <w:r w:rsidR="00B55D8E">
        <w:t xml:space="preserve">higher </w:t>
      </w:r>
      <w:r w:rsidR="00C17EE9">
        <w:t>presence of introduced species (Fitch</w:t>
      </w:r>
      <w:r w:rsidR="00D11D5C">
        <w:t>, Prendergast et al., 2021</w:t>
      </w:r>
      <w:r w:rsidR="00C17EE9">
        <w:t>)</w:t>
      </w:r>
      <w:r w:rsidR="00F94813">
        <w:t xml:space="preserve"> and</w:t>
      </w:r>
      <w:r w:rsidR="006A415B">
        <w:t xml:space="preserve"> </w:t>
      </w:r>
      <w:r w:rsidR="00B55D8E">
        <w:t xml:space="preserve">increased pathogen spillover </w:t>
      </w:r>
      <w:r w:rsidR="00C17EE9">
        <w:t>().</w:t>
      </w:r>
      <w:r w:rsidR="00F94813" w:rsidRPr="00F94813">
        <w:t xml:space="preserve"> </w:t>
      </w:r>
    </w:p>
    <w:p w14:paraId="2BAA316A" w14:textId="53DBDEAB" w:rsidR="00C17EE9" w:rsidRDefault="00F94813" w:rsidP="007D246E">
      <w:pPr>
        <w:ind w:firstLine="720"/>
      </w:pPr>
      <w:r>
        <w:t xml:space="preserve">Nonetheless, urban </w:t>
      </w:r>
      <w:r w:rsidR="006B2A6E">
        <w:t>systems may provide opportunities for</w:t>
      </w:r>
      <w:r>
        <w:t xml:space="preserve"> pollinator</w:t>
      </w:r>
      <w:r w:rsidR="006B2A6E">
        <w:t xml:space="preserve"> conservation (</w:t>
      </w:r>
      <w:proofErr w:type="spellStart"/>
      <w:r w:rsidR="006B2A6E">
        <w:t>Baldock</w:t>
      </w:r>
      <w:proofErr w:type="spellEnd"/>
      <w:r w:rsidR="006B2A6E">
        <w:t xml:space="preserve"> et al., </w:t>
      </w:r>
      <w:r w:rsidR="008B598A">
        <w:t>2019</w:t>
      </w:r>
      <w:r w:rsidR="006B2A6E">
        <w:t xml:space="preserve">; </w:t>
      </w:r>
      <w:r w:rsidR="006B2A6E">
        <w:t>Wenzel et al., 2020</w:t>
      </w:r>
      <w:r w:rsidR="006B2A6E">
        <w:t>)</w:t>
      </w:r>
      <w:r w:rsidR="008B598A">
        <w:t xml:space="preserve">. The demographic rates, abundance and/or </w:t>
      </w:r>
      <w:r>
        <w:t>diversity of some</w:t>
      </w:r>
      <w:r w:rsidR="005E7EA2">
        <w:t xml:space="preserve"> pollinator</w:t>
      </w:r>
      <w:r>
        <w:t xml:space="preserve"> taxa </w:t>
      </w:r>
      <w:r w:rsidR="005E7EA2">
        <w:t xml:space="preserve">may </w:t>
      </w:r>
      <w:r>
        <w:t>increas</w:t>
      </w:r>
      <w:r w:rsidR="006B2A6E">
        <w:t>e</w:t>
      </w:r>
      <w:r>
        <w:t xml:space="preserve"> along urbanization gradients (</w:t>
      </w:r>
      <w:proofErr w:type="spellStart"/>
      <w:r w:rsidR="000D7CE0">
        <w:t>Baldock</w:t>
      </w:r>
      <w:proofErr w:type="spellEnd"/>
      <w:r w:rsidR="000D7CE0">
        <w:t xml:space="preserve"> et al, 2015; Samuelson et al., 2019</w:t>
      </w:r>
      <w:r w:rsidR="005E7EA2">
        <w:t xml:space="preserve">; </w:t>
      </w:r>
      <w:proofErr w:type="spellStart"/>
      <w:r>
        <w:t>Theodorou</w:t>
      </w:r>
      <w:proofErr w:type="spellEnd"/>
      <w:r>
        <w:t xml:space="preserve"> et al., </w:t>
      </w:r>
      <w:r w:rsidR="000D7CE0">
        <w:t>2020</w:t>
      </w:r>
      <w:r>
        <w:t>)</w:t>
      </w:r>
      <w:r w:rsidR="005E7EA2">
        <w:t xml:space="preserve">, although for </w:t>
      </w:r>
      <w:r w:rsidR="008B598A">
        <w:t>some</w:t>
      </w:r>
      <w:r w:rsidR="005E7EA2">
        <w:t xml:space="preserve"> taxa and in other cities these </w:t>
      </w:r>
      <w:r w:rsidR="008B598A">
        <w:t xml:space="preserve">general </w:t>
      </w:r>
      <w:r w:rsidR="005E7EA2">
        <w:t>patterns do not always hold (</w:t>
      </w:r>
      <w:r w:rsidR="000D7CE0">
        <w:t xml:space="preserve">Bates et al., 2011; </w:t>
      </w:r>
      <w:proofErr w:type="spellStart"/>
      <w:r w:rsidR="000D7CE0">
        <w:t>Deguines</w:t>
      </w:r>
      <w:proofErr w:type="spellEnd"/>
      <w:r w:rsidR="000D7CE0">
        <w:t xml:space="preserve"> et al., 2016</w:t>
      </w:r>
      <w:r w:rsidR="005E7EA2">
        <w:t xml:space="preserve">; </w:t>
      </w:r>
      <w:proofErr w:type="spellStart"/>
      <w:r w:rsidR="005E7EA2">
        <w:t>Theodorou</w:t>
      </w:r>
      <w:proofErr w:type="spellEnd"/>
      <w:r w:rsidR="005E7EA2">
        <w:t xml:space="preserve"> et al.,</w:t>
      </w:r>
      <w:r w:rsidR="008B598A">
        <w:t xml:space="preserve"> 2020</w:t>
      </w:r>
      <w:r w:rsidR="005E7EA2">
        <w:t>)</w:t>
      </w:r>
      <w:r>
        <w:t xml:space="preserve">. </w:t>
      </w:r>
      <w:r w:rsidR="00B55D8E">
        <w:t>The v</w:t>
      </w:r>
      <w:r w:rsidR="00A60C5B">
        <w:t>ariation in pollinator responses to urbanization calls for a better understanding of what makes an urban environment most suitable and what types of species will benefit from urban habitat management strategies.</w:t>
      </w:r>
      <w:r>
        <w:t xml:space="preserve"> </w:t>
      </w:r>
      <w:r w:rsidR="00845A0C">
        <w:t>To this end, a growing number of studies pinpoint key drivers of locally observed urban pollinator biodiversity.</w:t>
      </w:r>
      <w:commentRangeEnd w:id="0"/>
      <w:r w:rsidR="00BF5C41">
        <w:rPr>
          <w:rStyle w:val="CommentReference"/>
        </w:rPr>
        <w:commentReference w:id="0"/>
      </w:r>
    </w:p>
    <w:p w14:paraId="3B37AA65" w14:textId="57F94E1A" w:rsidR="008B598A" w:rsidRDefault="00B55D8E" w:rsidP="0084332B">
      <w:pPr>
        <w:ind w:firstLine="360"/>
      </w:pPr>
      <w:r>
        <w:t xml:space="preserve">Undeveloped </w:t>
      </w:r>
      <w:r w:rsidR="00A60C5B">
        <w:t>n</w:t>
      </w:r>
      <w:r w:rsidR="008B598A">
        <w:t>atural</w:t>
      </w:r>
      <w:r w:rsidR="00A60C5B">
        <w:t xml:space="preserve"> (or semi-natural)</w:t>
      </w:r>
      <w:r w:rsidR="008B598A">
        <w:t xml:space="preserve"> habitat remnants embedded in the urban landscape</w:t>
      </w:r>
      <w:r w:rsidR="00A60C5B">
        <w:t xml:space="preserve"> may be critical for pollinators. Across many studies, locally observed pollinator abundance and diversity increases with the size of </w:t>
      </w:r>
      <w:r>
        <w:t xml:space="preserve">a </w:t>
      </w:r>
      <w:r w:rsidR="00A60C5B">
        <w:t>natural habitat</w:t>
      </w:r>
      <w:r>
        <w:t xml:space="preserve"> patch</w:t>
      </w:r>
      <w:r w:rsidR="00A60C5B">
        <w:t xml:space="preserve">, suggesting that the presence and total </w:t>
      </w:r>
      <w:r>
        <w:t>area</w:t>
      </w:r>
      <w:r w:rsidR="00A60C5B">
        <w:t xml:space="preserve"> of undeveloped greenspace in an urban landscape </w:t>
      </w:r>
      <w:r w:rsidR="00176C32">
        <w:t>impacts local pollinator demographics</w:t>
      </w:r>
      <w:r w:rsidR="00A60C5B">
        <w:t xml:space="preserve"> </w:t>
      </w:r>
      <w:r w:rsidR="00A60C5B">
        <w:t>(</w:t>
      </w:r>
      <w:proofErr w:type="spellStart"/>
      <w:r w:rsidR="00A60C5B">
        <w:t>Beninde</w:t>
      </w:r>
      <w:proofErr w:type="spellEnd"/>
      <w:r w:rsidR="00A60C5B">
        <w:t xml:space="preserve"> et al., 2015)</w:t>
      </w:r>
      <w:r w:rsidR="00A60C5B">
        <w:t xml:space="preserve">. </w:t>
      </w:r>
      <w:r w:rsidR="00176C32">
        <w:t>Additionally, u</w:t>
      </w:r>
      <w:r>
        <w:t xml:space="preserve">rban bumble bee nesting densities are positively associated with the proportion of wooded habitat </w:t>
      </w:r>
      <w:r w:rsidR="00D90CE9">
        <w:t xml:space="preserve">or forest cover </w:t>
      </w:r>
      <w:r>
        <w:t xml:space="preserve">in the </w:t>
      </w:r>
      <w:r w:rsidR="00D90CE9">
        <w:t xml:space="preserve">surrounding </w:t>
      </w:r>
      <w:r>
        <w:t xml:space="preserve">landscape (Jha &amp; </w:t>
      </w:r>
      <w:proofErr w:type="spellStart"/>
      <w:r>
        <w:t>Kremen</w:t>
      </w:r>
      <w:proofErr w:type="spellEnd"/>
      <w:r>
        <w:t xml:space="preserve"> 2013</w:t>
      </w:r>
      <w:r w:rsidR="00D90CE9">
        <w:t>a</w:t>
      </w:r>
      <w:r>
        <w:t xml:space="preserve">; </w:t>
      </w:r>
      <w:proofErr w:type="spellStart"/>
      <w:r w:rsidR="00D90CE9">
        <w:t>Conflitti</w:t>
      </w:r>
      <w:proofErr w:type="spellEnd"/>
      <w:r w:rsidR="00D90CE9">
        <w:t xml:space="preserve"> et al., 2022</w:t>
      </w:r>
      <w:r>
        <w:t>)</w:t>
      </w:r>
      <w:r w:rsidR="00D90CE9">
        <w:t xml:space="preserve">. Because wooded habitat and forest cover is negatively correlated with paved surface cover in these studies, these results suggest that nesting opportunities </w:t>
      </w:r>
      <w:r w:rsidR="00F2665B">
        <w:t>decline</w:t>
      </w:r>
      <w:r w:rsidR="00D90CE9">
        <w:t xml:space="preserve"> as natural habitat remnants are replaced</w:t>
      </w:r>
      <w:r>
        <w:t xml:space="preserve">. </w:t>
      </w:r>
      <w:r w:rsidR="00845A0C">
        <w:t>Loss of ground nesting bee diversity associated with high impervious surface cover further supports this hypothesis (check urban pollinators slideshow</w:t>
      </w:r>
      <w:r w:rsidR="00F2665B">
        <w:t xml:space="preserve"> for ref</w:t>
      </w:r>
      <w:r w:rsidR="00845A0C">
        <w:t xml:space="preserve">). </w:t>
      </w:r>
      <w:r w:rsidR="00A60C5B">
        <w:t xml:space="preserve">Given that local pollinator species composition differs in embedded natural habitat remnants versus in the </w:t>
      </w:r>
      <w:r>
        <w:t xml:space="preserve">developed </w:t>
      </w:r>
      <w:r w:rsidR="00A60C5B">
        <w:t xml:space="preserve">urban matrix, these </w:t>
      </w:r>
      <w:r>
        <w:t xml:space="preserve">habitat patches may provide unique nesting and food opportunities that are critical for some species – potentially </w:t>
      </w:r>
      <w:r w:rsidR="00BF5C41">
        <w:t>sensitive species</w:t>
      </w:r>
      <w:r>
        <w:t xml:space="preserve"> with more specialized resource or habitat use </w:t>
      </w:r>
      <w:r w:rsidR="00845A0C">
        <w:t xml:space="preserve">requirements </w:t>
      </w:r>
      <w:r w:rsidR="00A60C5B">
        <w:t>(Martins et al., 2017</w:t>
      </w:r>
      <w:r w:rsidR="00430B87">
        <w:t>; Prendergast et al., 2022</w:t>
      </w:r>
      <w:r w:rsidR="00A60C5B">
        <w:t xml:space="preserve">). </w:t>
      </w:r>
    </w:p>
    <w:p w14:paraId="5CEB75F8" w14:textId="4AFE6810" w:rsidR="0093132E" w:rsidRDefault="00BF5C41" w:rsidP="0084332B">
      <w:pPr>
        <w:ind w:firstLine="360"/>
      </w:pPr>
      <w:r>
        <w:t>B</w:t>
      </w:r>
      <w:r w:rsidR="00F2665B">
        <w:t xml:space="preserve">ecause they provide food in the form of nectar and pollen, </w:t>
      </w:r>
      <w:r w:rsidR="00845A0C">
        <w:t xml:space="preserve">flower resources are </w:t>
      </w:r>
      <w:r>
        <w:t>another</w:t>
      </w:r>
      <w:r w:rsidR="00845A0C">
        <w:t xml:space="preserve"> </w:t>
      </w:r>
      <w:r>
        <w:t>key driver of</w:t>
      </w:r>
      <w:r w:rsidR="00845A0C">
        <w:t xml:space="preserve"> local pollinator abundance and diversity (</w:t>
      </w:r>
      <w:r>
        <w:t xml:space="preserve">Kennedy et al., 2013; </w:t>
      </w:r>
      <w:proofErr w:type="spellStart"/>
      <w:r w:rsidR="00845A0C">
        <w:t>Hyjazie</w:t>
      </w:r>
      <w:proofErr w:type="spellEnd"/>
      <w:r w:rsidR="00845A0C">
        <w:t xml:space="preserve"> &amp; Sargent, 2022), and this appears to be true in urban systems as well (</w:t>
      </w:r>
      <w:proofErr w:type="spellStart"/>
      <w:r w:rsidR="00F2665B">
        <w:t>Simao</w:t>
      </w:r>
      <w:proofErr w:type="spellEnd"/>
      <w:r w:rsidR="00F2665B">
        <w:t xml:space="preserve"> et al., 2018; </w:t>
      </w:r>
      <w:r w:rsidR="00845A0C">
        <w:t>Adams et al., 2020</w:t>
      </w:r>
      <w:r w:rsidR="00F2665B">
        <w:t xml:space="preserve">; Cohen et al., 2021; </w:t>
      </w:r>
      <w:proofErr w:type="spellStart"/>
      <w:r w:rsidR="00F2665B">
        <w:t>Gerner</w:t>
      </w:r>
      <w:proofErr w:type="spellEnd"/>
      <w:r w:rsidR="00F2665B">
        <w:t xml:space="preserve"> &amp; Sargent, 2022</w:t>
      </w:r>
      <w:r w:rsidR="00845A0C">
        <w:t>)</w:t>
      </w:r>
      <w:r w:rsidR="00F2665B">
        <w:t xml:space="preserve">. At larger </w:t>
      </w:r>
      <w:r>
        <w:t xml:space="preserve">spatial </w:t>
      </w:r>
      <w:r w:rsidR="00F2665B">
        <w:t>scales</w:t>
      </w:r>
      <w:r>
        <w:t xml:space="preserve">, the abundance and diversity of flower resources can be difficult to directly assess, and so some studies have use proxy measures to quantify flower resources in the urban landscape including </w:t>
      </w:r>
      <w:r w:rsidR="00FF3B0C">
        <w:t xml:space="preserve">forming model based predictions by </w:t>
      </w:r>
      <w:r>
        <w:t xml:space="preserve">weighting land use types </w:t>
      </w:r>
      <w:r w:rsidR="00FF3B0C">
        <w:t>on</w:t>
      </w:r>
      <w:r>
        <w:t xml:space="preserve"> expert </w:t>
      </w:r>
      <w:r w:rsidRPr="006A7766">
        <w:rPr>
          <w:rFonts w:cstheme="minorHAnsi"/>
        </w:rPr>
        <w:t>opinion (</w:t>
      </w:r>
      <w:r w:rsidR="00FF3B0C" w:rsidRPr="006A7766">
        <w:rPr>
          <w:rFonts w:cstheme="minorHAnsi"/>
        </w:rPr>
        <w:t>Kennedy et al., 2013</w:t>
      </w:r>
      <w:r w:rsidR="00FF3B0C" w:rsidRPr="006A7766">
        <w:rPr>
          <w:rFonts w:cstheme="minorHAnsi"/>
        </w:rPr>
        <w:t xml:space="preserve">; </w:t>
      </w:r>
      <w:r w:rsidRPr="006A7766">
        <w:rPr>
          <w:rFonts w:cstheme="minorHAnsi"/>
        </w:rPr>
        <w:t>Davis et al., 2017)</w:t>
      </w:r>
      <w:r w:rsidR="00FF3B0C" w:rsidRPr="006A7766">
        <w:rPr>
          <w:rFonts w:cstheme="minorHAnsi"/>
        </w:rPr>
        <w:t xml:space="preserve"> and using remote sensing tools that capture coarse vegetation patterns (Leong &amp; Roderick, 2015; </w:t>
      </w:r>
      <w:proofErr w:type="spellStart"/>
      <w:r w:rsidR="00FF3B0C" w:rsidRPr="006A7766">
        <w:rPr>
          <w:rFonts w:cstheme="minorHAnsi"/>
        </w:rPr>
        <w:t>Beduschi</w:t>
      </w:r>
      <w:proofErr w:type="spellEnd"/>
      <w:r w:rsidR="00FF3B0C" w:rsidRPr="006A7766">
        <w:rPr>
          <w:rFonts w:cstheme="minorHAnsi"/>
        </w:rPr>
        <w:t xml:space="preserve"> et al., 2018; Gonzalez et al., 2022</w:t>
      </w:r>
      <w:r w:rsidR="006A7766" w:rsidRPr="006A7766">
        <w:rPr>
          <w:rFonts w:cstheme="minorHAnsi"/>
        </w:rPr>
        <w:t>;</w:t>
      </w:r>
      <w:r w:rsidR="006A7766" w:rsidRPr="006A7766">
        <w:rPr>
          <w:rFonts w:cstheme="minorHAnsi"/>
          <w:color w:val="222222"/>
          <w:shd w:val="clear" w:color="auto" w:fill="FFFFFF"/>
        </w:rPr>
        <w:t xml:space="preserve"> </w:t>
      </w:r>
      <w:proofErr w:type="spellStart"/>
      <w:r w:rsidR="006A7766" w:rsidRPr="006A7766">
        <w:rPr>
          <w:rFonts w:cstheme="minorHAnsi"/>
          <w:color w:val="222222"/>
          <w:shd w:val="clear" w:color="auto" w:fill="FFFFFF"/>
        </w:rPr>
        <w:t>Casanelles‐Abella</w:t>
      </w:r>
      <w:proofErr w:type="spellEnd"/>
      <w:r w:rsidR="006A7766" w:rsidRPr="006A7766">
        <w:rPr>
          <w:rFonts w:cstheme="minorHAnsi"/>
          <w:color w:val="222222"/>
          <w:shd w:val="clear" w:color="auto" w:fill="FFFFFF"/>
        </w:rPr>
        <w:t xml:space="preserve"> et al., 2022</w:t>
      </w:r>
      <w:r w:rsidR="00FF3B0C" w:rsidRPr="006A7766">
        <w:rPr>
          <w:rFonts w:cstheme="minorHAnsi"/>
        </w:rPr>
        <w:t>)</w:t>
      </w:r>
      <w:r w:rsidRPr="006A7766">
        <w:rPr>
          <w:rFonts w:cstheme="minorHAnsi"/>
        </w:rPr>
        <w:t xml:space="preserve">. </w:t>
      </w:r>
      <w:r w:rsidR="002D6E86">
        <w:rPr>
          <w:rFonts w:cstheme="minorHAnsi"/>
        </w:rPr>
        <w:t>Household i</w:t>
      </w:r>
      <w:r w:rsidR="006A7766" w:rsidRPr="006A7766">
        <w:rPr>
          <w:rFonts w:cstheme="minorHAnsi"/>
        </w:rPr>
        <w:t>ncome</w:t>
      </w:r>
      <w:r w:rsidR="006A7766">
        <w:t xml:space="preserve"> has also been used</w:t>
      </w:r>
      <w:r w:rsidR="002D6E86">
        <w:t xml:space="preserve"> as proxy for floral resources (Leong et al., 2018). In both urban greenspaces and in the developed urban landscape matrix, income is a consistent predictor of plant diversity, particularly of woody-perennial plant species (Hope et al., 2003; Martin et al., 2004; </w:t>
      </w:r>
      <w:proofErr w:type="spellStart"/>
      <w:r w:rsidR="002D6E86">
        <w:t>Birgimana</w:t>
      </w:r>
      <w:proofErr w:type="spellEnd"/>
      <w:r w:rsidR="002D6E86">
        <w:t xml:space="preserve"> et al., 2012; Clark et al., 2013; Kirkpatrick et al., 2013; Wang et al., 2015; Avolio et al., 2015; Nesbitt et al., 2019)</w:t>
      </w:r>
      <w:r w:rsidR="00ED0DF7">
        <w:t>. At the neighborhood scale</w:t>
      </w:r>
      <w:r w:rsidR="00F76F6B">
        <w:t xml:space="preserve"> (census blocks)</w:t>
      </w:r>
      <w:r w:rsidR="00ED0DF7">
        <w:t xml:space="preserve">, income tends to also </w:t>
      </w:r>
      <w:r w:rsidR="00ED0DF7">
        <w:lastRenderedPageBreak/>
        <w:t xml:space="preserve">be positively correlated higher tree cover and negatively correlated with impervious surface cover and temperature (MacDonald et al., 2021), but do we know how strong these correlations are at broader spatial </w:t>
      </w:r>
      <w:proofErr w:type="gramStart"/>
      <w:r w:rsidR="00ED0DF7">
        <w:t>scales?.</w:t>
      </w:r>
      <w:proofErr w:type="gramEnd"/>
      <w:r w:rsidR="00ED0DF7">
        <w:t xml:space="preserve"> Correspond, </w:t>
      </w:r>
      <w:r w:rsidR="00ED0DF7">
        <w:t xml:space="preserve">support </w:t>
      </w:r>
      <w:r w:rsidR="00ED0DF7">
        <w:t>luxury effect on local pollinators conflicting</w:t>
      </w:r>
      <w:r w:rsidR="00DE56C1">
        <w:t xml:space="preserve"> ()</w:t>
      </w:r>
    </w:p>
    <w:p w14:paraId="50DEC682" w14:textId="6FF4F4DF" w:rsidR="009775DF" w:rsidRDefault="00020480" w:rsidP="0084332B">
      <w:pPr>
        <w:ind w:firstLine="360"/>
      </w:pPr>
      <w:r>
        <w:t xml:space="preserve">Despite growing efforts to… </w:t>
      </w:r>
      <w:r w:rsidR="009775DF">
        <w:t>However, it remains unclear whether differences among cities mediate urban biodiversity patterns that emerge at larger spatial and temporal scales. If we can compare landscape-scale</w:t>
      </w:r>
      <w:r w:rsidR="006C1832">
        <w:t>, multi-year</w:t>
      </w:r>
      <w:r w:rsidR="009775DF">
        <w:t xml:space="preserve"> biodiversity metrics among cities, we can identify city-wide management, design and policy strategies that translate to effective landscape-scale, long-term biodiversity conservation. </w:t>
      </w:r>
    </w:p>
    <w:p w14:paraId="4338B3B1" w14:textId="0ACE4CB3" w:rsidR="00D25E91" w:rsidRDefault="00D25E91" w:rsidP="0084332B">
      <w:pPr>
        <w:ind w:firstLine="360"/>
      </w:pPr>
      <w:r>
        <w:t xml:space="preserve">If </w:t>
      </w:r>
      <w:r w:rsidR="0093132E">
        <w:t xml:space="preserve">the dynamics of local </w:t>
      </w:r>
      <w:r>
        <w:t>populations</w:t>
      </w:r>
      <w:r w:rsidR="0093132E">
        <w:t xml:space="preserve"> and communities within a shared landscape are connected </w:t>
      </w:r>
      <w:proofErr w:type="gramStart"/>
      <w:r w:rsidR="0093132E">
        <w:t xml:space="preserve">with </w:t>
      </w:r>
      <w:r>
        <w:t>,</w:t>
      </w:r>
      <w:proofErr w:type="gramEnd"/>
      <w:r>
        <w:t xml:space="preserve"> a metapopulation in the classic sense, is mediated</w:t>
      </w:r>
      <w:r w:rsidRPr="0027792D">
        <w:t xml:space="preserve"> </w:t>
      </w:r>
      <w:r>
        <w:t xml:space="preserve">by the environment experienced by that entire metapopulation. </w:t>
      </w:r>
    </w:p>
    <w:p w14:paraId="7F23BA94" w14:textId="77777777" w:rsidR="00D25E91" w:rsidRDefault="00D25E91" w:rsidP="0084332B">
      <w:pPr>
        <w:ind w:firstLine="360"/>
      </w:pPr>
    </w:p>
    <w:p w14:paraId="699F1E1F" w14:textId="715258C0" w:rsidR="00E764B4" w:rsidRDefault="00E764B4" w:rsidP="0084332B">
      <w:pPr>
        <w:ind w:firstLine="360"/>
      </w:pPr>
      <w:r w:rsidRPr="00904B19">
        <w:rPr>
          <w:strike/>
        </w:rPr>
        <w:t>it is critical that we implement conservation management actions and land development plans that maximize the value of urban areas for biodiversity.</w:t>
      </w:r>
    </w:p>
    <w:p w14:paraId="06238C0B" w14:textId="36AEE39D" w:rsidR="00904B19" w:rsidRDefault="001A5FCF" w:rsidP="00E764B4">
      <w:pPr>
        <w:ind w:firstLine="360"/>
      </w:pPr>
      <w:r>
        <w:t>Determining the drivers of pollinator biodiversity</w:t>
      </w:r>
      <w:r w:rsidR="00904B19">
        <w:t xml:space="preserve"> in urban landscapes </w:t>
      </w:r>
      <w:r>
        <w:t xml:space="preserve">is </w:t>
      </w:r>
      <w:r w:rsidR="00590192">
        <w:t xml:space="preserve">especially important </w:t>
      </w:r>
      <w:r>
        <w:t>given that many pollinator species are facing</w:t>
      </w:r>
      <w:r w:rsidR="00904B19">
        <w:t xml:space="preserve"> global declines</w:t>
      </w:r>
      <w:r>
        <w:t>, in part due to anthropogenic land use change (). Cities and towns may act as a refuge to pollinators, but only for some species and in some contexts</w:t>
      </w:r>
      <w:r w:rsidR="0024148E">
        <w:t>, clearly more need to figure out how/when a city acts as pollinator refuge</w:t>
      </w:r>
      <w:r>
        <w:t xml:space="preserve"> ().</w:t>
      </w:r>
      <w:r w:rsidR="003C08E8">
        <w:t xml:space="preserve"> </w:t>
      </w:r>
      <w:r>
        <w:t>Simultaneously, pollinators</w:t>
      </w:r>
      <w:r w:rsidR="00904B19">
        <w:t xml:space="preserve"> provide key ecosystem services in urban systems</w:t>
      </w:r>
      <w:r>
        <w:t>, promoting</w:t>
      </w:r>
      <w:r w:rsidR="00904B19">
        <w:t xml:space="preserve"> sexual reproduction of native plant populations (</w:t>
      </w:r>
      <w:proofErr w:type="spellStart"/>
      <w:r w:rsidR="00904B19">
        <w:t>Chep</w:t>
      </w:r>
      <w:r w:rsidR="00BF5C41">
        <w:t>t</w:t>
      </w:r>
      <w:r w:rsidR="00904B19">
        <w:t>ou</w:t>
      </w:r>
      <w:proofErr w:type="spellEnd"/>
      <w:r w:rsidR="00904B19">
        <w:t xml:space="preserve">) and supporting residential, community and commercial urban </w:t>
      </w:r>
      <w:r>
        <w:t>agriculture ()</w:t>
      </w:r>
      <w:r w:rsidR="00904B19">
        <w:t>.</w:t>
      </w:r>
      <w:r>
        <w:t xml:space="preserve"> Some pollinators such as hover flies provide additional ecosystem services in the form of insect pest control (Skevington). Rare species also </w:t>
      </w:r>
      <w:r w:rsidR="00910C55">
        <w:t>critical for maintaining broad range of ecosystem function (</w:t>
      </w:r>
      <w:proofErr w:type="spellStart"/>
      <w:r w:rsidR="00910C55">
        <w:t>Letiao</w:t>
      </w:r>
      <w:proofErr w:type="spellEnd"/>
      <w:r w:rsidR="00910C55">
        <w:t xml:space="preserve"> et al., 2016</w:t>
      </w:r>
      <w:proofErr w:type="gramStart"/>
      <w:r w:rsidR="00E764B4">
        <w:t xml:space="preserve">; </w:t>
      </w:r>
      <w:r w:rsidR="00910C55">
        <w:t>)</w:t>
      </w:r>
      <w:proofErr w:type="gramEnd"/>
    </w:p>
    <w:p w14:paraId="44692ABC" w14:textId="2C9EE39D" w:rsidR="00904B19" w:rsidRDefault="00590192" w:rsidP="0024148E">
      <w:pPr>
        <w:ind w:firstLine="360"/>
      </w:pPr>
      <w:r>
        <w:t>What drives local</w:t>
      </w:r>
      <w:r w:rsidR="005D5730">
        <w:t xml:space="preserve"> pollinator abundance and diversity?</w:t>
      </w:r>
      <w:r>
        <w:t xml:space="preserve"> </w:t>
      </w:r>
      <w:r w:rsidR="0024148E">
        <w:t xml:space="preserve">What kind of species? </w:t>
      </w:r>
      <w:r>
        <w:t>Nat habitat patches</w:t>
      </w:r>
      <w:r w:rsidR="0024148E">
        <w:t xml:space="preserve">. </w:t>
      </w:r>
      <w:r>
        <w:t xml:space="preserve">Matrix </w:t>
      </w:r>
      <w:r w:rsidR="0024148E">
        <w:t>quality -</w:t>
      </w:r>
      <w:r>
        <w:t xml:space="preserve"> plant diversity. Income as a proxy for plant diversity</w:t>
      </w:r>
      <w:r w:rsidR="00620498">
        <w:t xml:space="preserve"> (luxury effect)</w:t>
      </w:r>
      <w:r>
        <w:t xml:space="preserve">. </w:t>
      </w:r>
    </w:p>
    <w:p w14:paraId="47A29D68" w14:textId="6FFCC44A" w:rsidR="0084332B" w:rsidRDefault="00590192" w:rsidP="00904B19">
      <w:pPr>
        <w:ind w:firstLine="360"/>
      </w:pPr>
      <w:r w:rsidRPr="00620498">
        <w:rPr>
          <w:b/>
          <w:bCs/>
        </w:rPr>
        <w:t>How does local interplay with the landscape. Gap in knowledge.</w:t>
      </w:r>
      <w:r w:rsidR="00E40F78" w:rsidRPr="00E40F78">
        <w:t xml:space="preserve"> </w:t>
      </w:r>
      <w:r w:rsidR="00E40F78">
        <w:t>(</w:t>
      </w:r>
      <w:proofErr w:type="gramStart"/>
      <w:r w:rsidR="00E40F78">
        <w:t>that</w:t>
      </w:r>
      <w:proofErr w:type="gramEnd"/>
      <w:r w:rsidR="00E40F78">
        <w:t xml:space="preserve"> is, that increasing the amount of natural habitat area decreases extinction rates and increases colonization potential)</w:t>
      </w:r>
      <w:r w:rsidR="003C08E8">
        <w:t xml:space="preserve">. </w:t>
      </w:r>
      <w:r w:rsidR="0084332B">
        <w:t xml:space="preserve">…, much of urban ecology </w:t>
      </w:r>
      <w:bookmarkStart w:id="1" w:name="_Hlk131508664"/>
      <w:r w:rsidR="0084332B">
        <w:t xml:space="preserve">is focused on quantifying biodiversity metrics solely at the local scale, assuming that local populations and communities are spatially closed and isolated </w:t>
      </w:r>
      <w:bookmarkEnd w:id="1"/>
      <w:r w:rsidR="0084332B">
        <w:t xml:space="preserve">rather than connected via dispersal to other populations and communities in a shared landscape. </w:t>
      </w:r>
    </w:p>
    <w:p w14:paraId="2C52499A" w14:textId="4B0CDDB7" w:rsidR="00904B19" w:rsidRDefault="003C08E8" w:rsidP="00904B19">
      <w:pPr>
        <w:ind w:firstLine="360"/>
      </w:pPr>
      <w:r>
        <w:t xml:space="preserve">Although local and immediate landscape conditions influence the abundance and diversity of pollinators that are locally observed, local pollinator population dynamics are also linked to </w:t>
      </w:r>
      <w:r w:rsidR="00620498">
        <w:t xml:space="preserve">the </w:t>
      </w:r>
      <w:r>
        <w:t>dynamics of other populations in a shared landscape through extinction and colonization dynamics (</w:t>
      </w:r>
      <w:proofErr w:type="spellStart"/>
      <w:r>
        <w:t>Hanski</w:t>
      </w:r>
      <w:proofErr w:type="spellEnd"/>
      <w:r>
        <w:t xml:space="preserve"> 1999, </w:t>
      </w:r>
      <w:proofErr w:type="spellStart"/>
      <w:r>
        <w:t>Ponisio</w:t>
      </w:r>
      <w:proofErr w:type="spellEnd"/>
      <w:r>
        <w:t xml:space="preserve"> et al. 2019).</w:t>
      </w:r>
      <w:r w:rsidR="001B2737">
        <w:t xml:space="preserve"> </w:t>
      </w:r>
      <w:r w:rsidR="00C82DB9">
        <w:t>Dispersal from neighboring habitats may impede local</w:t>
      </w:r>
      <w:r w:rsidR="001B2737">
        <w:t xml:space="preserve"> population</w:t>
      </w:r>
      <w:r w:rsidR="00C82DB9">
        <w:t xml:space="preserve"> extinction or enable recolonization following temporary local extinction</w:t>
      </w:r>
      <w:r w:rsidR="001B2737">
        <w:t xml:space="preserve"> (</w:t>
      </w:r>
      <w:proofErr w:type="spellStart"/>
      <w:r w:rsidR="001B2737">
        <w:t>Hanski</w:t>
      </w:r>
      <w:proofErr w:type="spellEnd"/>
      <w:r w:rsidR="001B2737">
        <w:t xml:space="preserve"> 1999).</w:t>
      </w:r>
      <w:r>
        <w:t xml:space="preserve"> </w:t>
      </w:r>
      <w:r w:rsidR="00620498">
        <w:t>It</w:t>
      </w:r>
      <w:r>
        <w:t xml:space="preserve"> follows that the long</w:t>
      </w:r>
      <w:r w:rsidR="00620498">
        <w:t>-</w:t>
      </w:r>
      <w:r>
        <w:t xml:space="preserve">term persistence of </w:t>
      </w:r>
      <w:r w:rsidR="00620498">
        <w:t xml:space="preserve">a species </w:t>
      </w:r>
      <w:r w:rsidR="00C82DB9">
        <w:t xml:space="preserve">in a landscape </w:t>
      </w:r>
      <w:r>
        <w:t xml:space="preserve">should be governed by the total area, </w:t>
      </w:r>
      <w:proofErr w:type="gramStart"/>
      <w:r>
        <w:t>configuration</w:t>
      </w:r>
      <w:proofErr w:type="gramEnd"/>
      <w:r>
        <w:t xml:space="preserve"> and quality of habitat </w:t>
      </w:r>
      <w:r w:rsidR="00C82DB9">
        <w:t xml:space="preserve">in a landscape </w:t>
      </w:r>
      <w:r>
        <w:t>(</w:t>
      </w:r>
      <w:proofErr w:type="spellStart"/>
      <w:r>
        <w:t>Hanski</w:t>
      </w:r>
      <w:proofErr w:type="spellEnd"/>
      <w:r>
        <w:t xml:space="preserve"> 1999)</w:t>
      </w:r>
      <w:r w:rsidR="00620498">
        <w:t xml:space="preserve">. </w:t>
      </w:r>
      <w:r w:rsidR="001B2737" w:rsidRPr="00C82DB9">
        <w:rPr>
          <w:strike/>
        </w:rPr>
        <w:t>T</w:t>
      </w:r>
      <w:r w:rsidR="00620498" w:rsidRPr="00C82DB9">
        <w:rPr>
          <w:strike/>
        </w:rPr>
        <w:t xml:space="preserve">his classic metapopulation theory predicts that if a habitat is favourable for a species, then having more of this habitat in the landscape should increase the persistence of a species </w:t>
      </w:r>
      <w:proofErr w:type="gramStart"/>
      <w:r w:rsidR="001B2737" w:rsidRPr="00C82DB9">
        <w:rPr>
          <w:strike/>
        </w:rPr>
        <w:t>as a whole</w:t>
      </w:r>
      <w:r w:rsidR="00620498" w:rsidRPr="00C82DB9">
        <w:rPr>
          <w:strike/>
        </w:rPr>
        <w:t xml:space="preserve"> because</w:t>
      </w:r>
      <w:proofErr w:type="gramEnd"/>
      <w:r w:rsidR="00620498" w:rsidRPr="00C82DB9">
        <w:rPr>
          <w:strike/>
        </w:rPr>
        <w:t xml:space="preserve"> individuals may recolonize local </w:t>
      </w:r>
      <w:r w:rsidR="001B2737" w:rsidRPr="00C82DB9">
        <w:rPr>
          <w:strike/>
        </w:rPr>
        <w:t>areas</w:t>
      </w:r>
      <w:r w:rsidR="00620498" w:rsidRPr="00C82DB9">
        <w:rPr>
          <w:strike/>
        </w:rPr>
        <w:t xml:space="preserve"> </w:t>
      </w:r>
      <w:r w:rsidR="001B2737" w:rsidRPr="00C82DB9">
        <w:rPr>
          <w:strike/>
        </w:rPr>
        <w:t>following</w:t>
      </w:r>
      <w:r w:rsidR="00620498" w:rsidRPr="00C82DB9">
        <w:rPr>
          <w:strike/>
        </w:rPr>
        <w:t xml:space="preserve"> temporary extinction.</w:t>
      </w:r>
      <w:r w:rsidR="00620498">
        <w:t xml:space="preserve"> Let alon</w:t>
      </w:r>
      <w:r w:rsidR="00C82DB9">
        <w:t>e</w:t>
      </w:r>
      <w:r w:rsidR="00620498">
        <w:t xml:space="preserve"> for urban systems, few </w:t>
      </w:r>
      <w:r w:rsidR="00C82DB9">
        <w:t xml:space="preserve">studies have </w:t>
      </w:r>
      <w:r w:rsidR="00620498">
        <w:t>test</w:t>
      </w:r>
      <w:r w:rsidR="00C82DB9">
        <w:t>ed</w:t>
      </w:r>
      <w:r w:rsidR="00620498">
        <w:t xml:space="preserve"> </w:t>
      </w:r>
      <w:r w:rsidR="00C82DB9">
        <w:t xml:space="preserve">this prediction </w:t>
      </w:r>
      <w:r w:rsidR="00620498">
        <w:t xml:space="preserve">of </w:t>
      </w:r>
      <w:r w:rsidR="00620498">
        <w:lastRenderedPageBreak/>
        <w:t xml:space="preserve">metapopulation theory, perhaps in part due to the difficulty in </w:t>
      </w:r>
      <w:r w:rsidR="00C82DB9">
        <w:t xml:space="preserve">making </w:t>
      </w:r>
      <w:r w:rsidR="00620498">
        <w:t>compar</w:t>
      </w:r>
      <w:r w:rsidR="00C82DB9">
        <w:t>isons</w:t>
      </w:r>
      <w:r w:rsidR="00620498">
        <w:t xml:space="preserve"> </w:t>
      </w:r>
      <w:r w:rsidR="00C82DB9">
        <w:t>among</w:t>
      </w:r>
      <w:r w:rsidR="00620498">
        <w:t xml:space="preserve"> metapopulations which requires long-term data collected from </w:t>
      </w:r>
      <w:proofErr w:type="gramStart"/>
      <w:r w:rsidR="00620498">
        <w:t>spatially</w:t>
      </w:r>
      <w:r w:rsidR="00C82DB9">
        <w:t>-</w:t>
      </w:r>
      <w:r w:rsidR="00620498">
        <w:t>replicated</w:t>
      </w:r>
      <w:proofErr w:type="gramEnd"/>
      <w:r w:rsidR="00620498">
        <w:t xml:space="preserve"> landscapes</w:t>
      </w:r>
      <w:r w:rsidR="00C82DB9">
        <w:t>.</w:t>
      </w:r>
      <w:r w:rsidR="00620498">
        <w:t xml:space="preserve"> </w:t>
      </w:r>
    </w:p>
    <w:p w14:paraId="270EC564" w14:textId="785AD34F" w:rsidR="007218EA" w:rsidRDefault="007218EA" w:rsidP="001A5FCF">
      <w:pPr>
        <w:ind w:firstLine="360"/>
      </w:pPr>
      <w:r>
        <w:t>Use of NHCs</w:t>
      </w:r>
      <w:r w:rsidR="005D5730">
        <w:t xml:space="preserve"> for comparisons in insect diversity. (</w:t>
      </w:r>
      <w:proofErr w:type="gramStart"/>
      <w:r w:rsidR="005D5730">
        <w:t>also</w:t>
      </w:r>
      <w:proofErr w:type="gramEnd"/>
      <w:r w:rsidR="005D5730">
        <w:t xml:space="preserve"> compare with multi</w:t>
      </w:r>
      <w:r w:rsidR="00C82DB9">
        <w:t>-</w:t>
      </w:r>
      <w:r w:rsidR="005D5730">
        <w:t>city camera traps project</w:t>
      </w:r>
      <w:r w:rsidR="00C82DB9">
        <w:t xml:space="preserve"> for urban mammals (not really feasible for insects!)</w:t>
      </w:r>
      <w:r w:rsidR="005D5730">
        <w:t xml:space="preserve">, is there a big </w:t>
      </w:r>
      <w:r w:rsidR="00C82DB9">
        <w:t xml:space="preserve">coordinated urban </w:t>
      </w:r>
      <w:r w:rsidR="005D5730">
        <w:t>bird count dataset?)</w:t>
      </w:r>
    </w:p>
    <w:p w14:paraId="22AC51BB" w14:textId="77777777" w:rsidR="007D246E" w:rsidRDefault="007D246E" w:rsidP="007D246E">
      <w:r>
        <w:rPr>
          <w:b/>
          <w:bCs/>
        </w:rPr>
        <w:t>Last Intro paragraph:</w:t>
      </w:r>
      <w:r>
        <w:t xml:space="preserve"> With a focus on bumble bees and hoverflies as indicators of urban pollinator biodiversity, we use NHC’s to test two hypotheses that link among city differences</w:t>
      </w:r>
      <w:ins w:id="2" w:author="Risa Sargent" w:date="2023-04-05T10:08:00Z">
        <w:r>
          <w:t xml:space="preserve"> (in?)</w:t>
        </w:r>
      </w:ins>
      <w:r>
        <w:t xml:space="preserve"> to landscape-scale urban biodiversity </w:t>
      </w:r>
      <w:commentRangeStart w:id="3"/>
      <w:r>
        <w:t>conservation</w:t>
      </w:r>
      <w:commentRangeEnd w:id="3"/>
      <w:r>
        <w:rPr>
          <w:rStyle w:val="CommentReference"/>
        </w:rPr>
        <w:commentReference w:id="3"/>
      </w:r>
      <w:r>
        <w:t>. First, we test the hypothesis that undeveloped natural habitats embedded in the urban landscape</w:t>
      </w:r>
      <w:ins w:id="4" w:author="Risa Sargent" w:date="2023-04-05T10:09:00Z">
        <w:r>
          <w:t xml:space="preserve">, such as…, </w:t>
        </w:r>
      </w:ins>
      <w:r>
        <w:t xml:space="preserve"> are favourable for pollinator </w:t>
      </w:r>
      <w:commentRangeStart w:id="5"/>
      <w:r>
        <w:t xml:space="preserve">population growth </w:t>
      </w:r>
      <w:commentRangeEnd w:id="5"/>
      <w:r>
        <w:rPr>
          <w:rStyle w:val="CommentReference"/>
        </w:rPr>
        <w:commentReference w:id="5"/>
      </w:r>
      <w:r>
        <w:t xml:space="preserve">and, simultaneously, that </w:t>
      </w:r>
      <w:del w:id="6" w:author="Risa Sargent" w:date="2023-04-05T10:09:00Z">
        <w:r w:rsidDel="002048F4">
          <w:delText xml:space="preserve">increased </w:delText>
        </w:r>
      </w:del>
      <w:ins w:id="7" w:author="Risa Sargent" w:date="2023-04-05T10:09:00Z">
        <w:r>
          <w:t xml:space="preserve">cities that </w:t>
        </w:r>
      </w:ins>
      <w:ins w:id="8" w:author="Risa Sargent" w:date="2023-04-05T10:10:00Z">
        <w:r>
          <w:t>harbour a greater overall</w:t>
        </w:r>
      </w:ins>
      <w:ins w:id="9" w:author="Risa Sargent" w:date="2023-04-05T10:09:00Z">
        <w:r>
          <w:t xml:space="preserve"> </w:t>
        </w:r>
      </w:ins>
      <w:r>
        <w:t xml:space="preserve">area of </w:t>
      </w:r>
      <w:commentRangeStart w:id="10"/>
      <w:r>
        <w:t>favourable</w:t>
      </w:r>
      <w:commentRangeEnd w:id="10"/>
      <w:r>
        <w:rPr>
          <w:rStyle w:val="CommentReference"/>
        </w:rPr>
        <w:commentReference w:id="10"/>
      </w:r>
      <w:r>
        <w:t xml:space="preserve"> natural habitat </w:t>
      </w:r>
      <w:commentRangeStart w:id="11"/>
      <w:del w:id="12" w:author="Risa Sargent" w:date="2023-04-05T10:10:00Z">
        <w:r w:rsidDel="00B82C91">
          <w:delText xml:space="preserve">in the broad landscape </w:delText>
        </w:r>
      </w:del>
      <w:r>
        <w:t xml:space="preserve">mediates species conservation </w:t>
      </w:r>
      <w:commentRangeEnd w:id="11"/>
      <w:r>
        <w:rPr>
          <w:rStyle w:val="CommentReference"/>
        </w:rPr>
        <w:commentReference w:id="11"/>
      </w:r>
      <w:commentRangeStart w:id="13"/>
      <w:commentRangeStart w:id="14"/>
      <w:r>
        <w:t xml:space="preserve">by </w:t>
      </w:r>
      <w:commentRangeStart w:id="15"/>
      <w:r>
        <w:t>compensating</w:t>
      </w:r>
      <w:commentRangeEnd w:id="15"/>
      <w:r>
        <w:rPr>
          <w:rStyle w:val="CommentReference"/>
        </w:rPr>
        <w:commentReference w:id="15"/>
      </w:r>
      <w:r>
        <w:t xml:space="preserve"> for local subpopulation extinctions</w:t>
      </w:r>
      <w:commentRangeEnd w:id="13"/>
      <w:r>
        <w:rPr>
          <w:rStyle w:val="CommentReference"/>
        </w:rPr>
        <w:commentReference w:id="13"/>
      </w:r>
      <w:commentRangeEnd w:id="14"/>
      <w:r>
        <w:rPr>
          <w:rStyle w:val="CommentReference"/>
        </w:rPr>
        <w:commentReference w:id="14"/>
      </w:r>
      <w:r>
        <w:t xml:space="preserve">. Second, </w:t>
      </w:r>
      <w:r w:rsidRPr="00E4404F">
        <w:rPr>
          <w:strike/>
        </w:rPr>
        <w:t xml:space="preserve">while accounting for natural habitat area in the urban landscape, </w:t>
      </w:r>
      <w:r>
        <w:t xml:space="preserve">we use relative income as a proxy measure to test the </w:t>
      </w:r>
      <w:commentRangeStart w:id="16"/>
      <w:r>
        <w:t>hypothesis that high plant diversity is favourable for pollinator population growth and,</w:t>
      </w:r>
      <w:commentRangeEnd w:id="16"/>
      <w:r>
        <w:rPr>
          <w:rStyle w:val="CommentReference"/>
        </w:rPr>
        <w:commentReference w:id="16"/>
      </w:r>
      <w:r>
        <w:t xml:space="preserve"> simultaneously, that higher average plant diversity across a landscape mediates species conservation by similarly promoting establishment of robust subpopulations that may compensate for local extinctions. If these sets of hypotheses are true, we predict that occupancy of urban landscapes within the range of each pollinator species is positively associated with total natural habitat area and average income. Further, by testing for a negative correlation between species-specific effects of natural habitat area on occupancy and species-specific range wide occupancy rates, we assess the secondary hypothesis that occupancy rates of rare (versus common) species are more dependent on the total natural habitat area in the urban landscape. </w:t>
      </w:r>
    </w:p>
    <w:p w14:paraId="47C82CEE" w14:textId="77777777" w:rsidR="007D246E" w:rsidRDefault="007D246E" w:rsidP="007D246E">
      <w:r>
        <w:t xml:space="preserve">First, we test the hypothesis that undeveloped natural habitats embedded in the urban landscape, such as </w:t>
      </w:r>
      <w:proofErr w:type="gramStart"/>
      <w:r>
        <w:t>…,  are</w:t>
      </w:r>
      <w:proofErr w:type="gramEnd"/>
      <w:r>
        <w:t xml:space="preserve"> favourable for (local?) pollinator occurrence and, simultaneously, that greater overall area of natural habitat in the urban landscape compensates for local extinctions thereby driving higher pollinator occurrence rates at the landscape-scale. </w:t>
      </w:r>
    </w:p>
    <w:p w14:paraId="65707090" w14:textId="77777777" w:rsidR="007D246E" w:rsidRDefault="007D246E" w:rsidP="007D246E">
      <w:r>
        <w:t>Second, using income as a proxy measure for plant diversity and management resources, we test the hypothesis that higher income is favourable for (local?) pollinator occurrence and, simultaneously, that higher average income across an urban landscape compensates for local extinctions</w:t>
      </w:r>
      <w:r w:rsidRPr="000A5991">
        <w:t xml:space="preserve"> </w:t>
      </w:r>
      <w:r>
        <w:t xml:space="preserve">thereby driving higher pollinator occurrence rates at the landscape scale. </w:t>
      </w:r>
    </w:p>
    <w:p w14:paraId="259B36CE" w14:textId="77777777" w:rsidR="007D246E" w:rsidRDefault="007D246E" w:rsidP="007D246E">
      <w:r>
        <w:t xml:space="preserve">landscape-scale pollinator occupancy is higher in urban landscapes that harbour a greater overall area of natural habitat because this may enable additional populations in the landscape to compensate for local subpopulation extinctions. </w:t>
      </w:r>
    </w:p>
    <w:p w14:paraId="25D6B770" w14:textId="5C466149" w:rsidR="0024148E" w:rsidRDefault="0024148E" w:rsidP="002241C2">
      <w:pPr>
        <w:rPr>
          <w:b/>
          <w:bCs/>
        </w:rPr>
      </w:pPr>
      <w:r>
        <w:rPr>
          <w:b/>
          <w:bCs/>
        </w:rPr>
        <w:t>Discussion</w:t>
      </w:r>
    </w:p>
    <w:p w14:paraId="54B2C59B" w14:textId="77777777" w:rsidR="007D246E" w:rsidRDefault="007D246E" w:rsidP="007D246E">
      <w:bookmarkStart w:id="17" w:name="_Hlk131508316"/>
      <w:r>
        <w:rPr>
          <w:b/>
          <w:bCs/>
        </w:rPr>
        <w:t xml:space="preserve">First Discussion paragraph: </w:t>
      </w:r>
      <w:r>
        <w:t xml:space="preserve">While previous studies have identified drivers of </w:t>
      </w:r>
      <w:commentRangeStart w:id="18"/>
      <w:r>
        <w:t xml:space="preserve">locally observed </w:t>
      </w:r>
      <w:commentRangeEnd w:id="18"/>
      <w:r>
        <w:rPr>
          <w:rStyle w:val="CommentReference"/>
        </w:rPr>
        <w:commentReference w:id="18"/>
      </w:r>
      <w:r>
        <w:t xml:space="preserve">urban pollinator biodiversity, to our knowledge this is the first study to use an across city comparison to test whether two proxies for pollinator habitat (natural area and neighbourhood income) predict biodiversity patterns across broad spatial and temporal scales. We found that individual bumble bee species show wide variation in their responses to natural habitat area in the urban landscape, however, our results indicate that the occupancy rate of the average bumble bee species does not have a strong association with total natural habitat area. On the other hand, our results identify a weak positive association </w:t>
      </w:r>
      <w:r>
        <w:lastRenderedPageBreak/>
        <w:t>between bumble bee occupancy rates and relative income of the urban landscape (a proxy measure for plant diversity and vegetation management resources), highlighting that investment in management of the vegetation in the matrix of the anthropogenic landscape itself, separate from inclusion of large areas of undeveloped habitat, is a key component of urban pollinator conservation. Interestingly, we found the opposite pattern for hoverflies, with hoverflies exhibiting a positive association between total natural habitat area and landscape-scale occupancy. This result emphasizes that natural habitat remnants such as urban greenbelts and nature reserves remain essential for some pollinator taxa to persist. Together, our results indicate that drivers of local pollinator abundance and diversity also operate at larger spatial and temporal scales, mediating landscape-scale urban pollinator occupancy – although with different drivers and the strength of the effect varying among species and taxonomic groups. Here we discuss assumptions and limitations of our data and analysis as well as the implications of these results for urban biodiversity conservation applications and, moreover, for our understanding of the spatiotemporal scale dependence of biodiversity patterns.</w:t>
      </w:r>
    </w:p>
    <w:bookmarkEnd w:id="17"/>
    <w:p w14:paraId="19555017" w14:textId="78EE4929" w:rsidR="008A229C" w:rsidRDefault="003D2A3F" w:rsidP="002241C2">
      <w:r>
        <w:t xml:space="preserve">Some discussion </w:t>
      </w:r>
      <w:r w:rsidR="00014F10">
        <w:t>ideas</w:t>
      </w:r>
      <w:r>
        <w:t xml:space="preserve">: </w:t>
      </w:r>
    </w:p>
    <w:p w14:paraId="59AFB6D4" w14:textId="43DAE2F5" w:rsidR="003D2A3F" w:rsidRDefault="003D2A3F" w:rsidP="002241C2">
      <w:r>
        <w:t>assumptions and caveats of the occurrence data and ecological quantities</w:t>
      </w:r>
      <w:r w:rsidR="008A229C">
        <w:t>. Occurrence to species richness and occurrence to abundance</w:t>
      </w:r>
    </w:p>
    <w:p w14:paraId="1036ABE5" w14:textId="706FBBD2" w:rsidR="003D2A3F" w:rsidRDefault="003D2A3F" w:rsidP="002241C2">
      <w:r>
        <w:t>assumptions of income as a proxy and socioeconomic implications</w:t>
      </w:r>
    </w:p>
    <w:p w14:paraId="33AFCB35" w14:textId="544F50B6" w:rsidR="003D2A3F" w:rsidRDefault="003D2A3F" w:rsidP="002241C2">
      <w:r>
        <w:t xml:space="preserve">discussion of detection parameter estimates and role of community science </w:t>
      </w:r>
      <w:proofErr w:type="gramStart"/>
      <w:r>
        <w:t>data</w:t>
      </w:r>
      <w:proofErr w:type="gramEnd"/>
    </w:p>
    <w:p w14:paraId="763CB07C" w14:textId="01D8495C" w:rsidR="003D2A3F" w:rsidRDefault="003D2A3F" w:rsidP="002241C2">
      <w:r>
        <w:t>relationship between local and landscape biodiversity dynamics</w:t>
      </w:r>
    </w:p>
    <w:p w14:paraId="47F25678" w14:textId="2B453DD3" w:rsidR="003D2A3F" w:rsidRDefault="003D2A3F" w:rsidP="002241C2">
      <w:r>
        <w:t>applications – city wide management, can’t add habitat but can limit further reductions?</w:t>
      </w:r>
    </w:p>
    <w:p w14:paraId="1A61A4CA" w14:textId="14E58200" w:rsidR="00F558F1" w:rsidRDefault="00F558F1" w:rsidP="002241C2">
      <w:r>
        <w:t xml:space="preserve">Effects diminish as spatial scale </w:t>
      </w:r>
      <w:proofErr w:type="gramStart"/>
      <w:r>
        <w:t>increases</w:t>
      </w:r>
      <w:proofErr w:type="gramEnd"/>
    </w:p>
    <w:p w14:paraId="11363DDD" w14:textId="68F01489" w:rsidR="000B0293" w:rsidRDefault="000B0293" w:rsidP="002241C2">
      <w:r>
        <w:t>Consequently, management plans and decisions that aim to benefit pollinators and maintain ecosystem services will compound benefits from actions and policies that take a city-wide scope.</w:t>
      </w:r>
    </w:p>
    <w:p w14:paraId="3C60778C" w14:textId="77777777" w:rsidR="007D246E" w:rsidRDefault="007D246E" w:rsidP="007D246E">
      <w:r>
        <w:rPr>
          <w:b/>
          <w:bCs/>
        </w:rPr>
        <w:t xml:space="preserve">Last Discussion paragraph: </w:t>
      </w:r>
      <w:r>
        <w:t>Much of urban ecology and conservation science, and ecology generally, is focused on quantifying biodiversity metrics at a local scale, assuming that local populations and communities are spatially closed and isolated (</w:t>
      </w:r>
      <w:proofErr w:type="spellStart"/>
      <w:r>
        <w:t>Leibold</w:t>
      </w:r>
      <w:proofErr w:type="spellEnd"/>
      <w:r>
        <w:t xml:space="preserve"> et al., 2004; Chase et al., 2020). With this study we examined relationships between the environment and species occupancy at multiple broader spatial scales to test the hypothesis that city-wide landscape quality mediates city-wide pollinator biodiversity. For hoverflies, urban landscapes with larger amounts of natural habitat area </w:t>
      </w:r>
      <w:commentRangeStart w:id="19"/>
      <w:r>
        <w:t>sustain groups of interconnected populations</w:t>
      </w:r>
      <w:commentRangeEnd w:id="19"/>
      <w:r>
        <w:rPr>
          <w:rStyle w:val="CommentReference"/>
        </w:rPr>
        <w:commentReference w:id="19"/>
      </w:r>
      <w:r>
        <w:t>, while for bumble bees, affluent urban landscapes with presumably more resources to invest in vegetation cover and management – including in the developed urban matrix itself – sustain groups of interconnected populations. Thus, the fate of a species in the landscape is mediated</w:t>
      </w:r>
      <w:r w:rsidRPr="0027792D">
        <w:t xml:space="preserve"> </w:t>
      </w:r>
      <w:r>
        <w:t>not just by the local demography of a subpopulation, but also by the broader environment collectively experienced by all subpopulations (as is suggested by metapopulation and metacommunity perspectives) (</w:t>
      </w:r>
      <w:proofErr w:type="spellStart"/>
      <w:r>
        <w:t>Leibold</w:t>
      </w:r>
      <w:proofErr w:type="spellEnd"/>
      <w:r>
        <w:t xml:space="preserve"> et al., 2004; Chase et al., 2020). The properties of the broader overall landscape may influence landscape-scale species persistence by moderating the degree to which subpopulations can compensate for local extinctions due to environmental or demographic stochasticity (</w:t>
      </w:r>
      <w:proofErr w:type="spellStart"/>
      <w:r>
        <w:t>Leibold</w:t>
      </w:r>
      <w:proofErr w:type="spellEnd"/>
      <w:r>
        <w:t xml:space="preserve"> et al., 2004; Chase et al., 2020). The conclusions from this cross-landscape analysis call for increased consideration of the interplay between local population and community dynamics with landscape to </w:t>
      </w:r>
      <w:r>
        <w:lastRenderedPageBreak/>
        <w:t>regional dynamics. In application, this demands that local urban habitat restoration and enhancements coordinate with city-wide policy and planning to ensure long-term success of species conservation.</w:t>
      </w:r>
    </w:p>
    <w:p w14:paraId="13D8161F" w14:textId="63D55E01" w:rsidR="00D25E91" w:rsidRDefault="00D25E91" w:rsidP="00014F10"/>
    <w:p w14:paraId="0B8435CA" w14:textId="77777777" w:rsidR="00D25E91" w:rsidRDefault="00D25E91" w:rsidP="00014F10"/>
    <w:p w14:paraId="2100905A" w14:textId="367C46B2" w:rsidR="0027792D" w:rsidRDefault="00F06917" w:rsidP="00014F10">
      <w:r>
        <w:t>, potentially focusing efforts to support plant diversity management in residential land use areas given that these comprise the largest spatial proportion of north American cities.</w:t>
      </w:r>
      <w:r w:rsidR="00D25E91">
        <w:t xml:space="preserve"> E</w:t>
      </w:r>
      <w:r>
        <w:t xml:space="preserve">fforts to </w:t>
      </w:r>
      <w:r w:rsidR="00D25E91">
        <w:t>densify existing developed areas in to allow urban population to grow without removing natural habitat remnants?</w:t>
      </w:r>
    </w:p>
    <w:p w14:paraId="12284C7F" w14:textId="77777777" w:rsidR="00AB7095" w:rsidRDefault="00AB7095" w:rsidP="00014F10"/>
    <w:p w14:paraId="1533681F" w14:textId="3186F20C" w:rsidR="006C1832" w:rsidRDefault="0027792D" w:rsidP="00014F10">
      <w:r>
        <w:t xml:space="preserve"> not only by the local quality experienced </w:t>
      </w:r>
      <w:r w:rsidR="00A05B5A">
        <w:t>Th</w:t>
      </w:r>
      <w:r>
        <w:t>ese</w:t>
      </w:r>
      <w:r w:rsidR="00A05B5A">
        <w:t xml:space="preserve"> cross-landscape analys</w:t>
      </w:r>
      <w:r>
        <w:t>e</w:t>
      </w:r>
      <w:r w:rsidR="00A05B5A">
        <w:t>s</w:t>
      </w:r>
      <w:r>
        <w:t xml:space="preserve"> that find that occupancy of an entire metapopulation hinges on the environment experienced by the entire metapopulation</w:t>
      </w:r>
      <w:r w:rsidR="00A05B5A">
        <w:t xml:space="preserve"> support the idea that </w:t>
      </w:r>
      <w:r>
        <w:t xml:space="preserve">local </w:t>
      </w:r>
      <w:r w:rsidR="00A05B5A">
        <w:t xml:space="preserve">populations and communities are not closed and isolated but rather are interconnected </w:t>
      </w:r>
      <w:r>
        <w:t>to other populations and communities in the shared landscape</w:t>
      </w:r>
      <w:r w:rsidR="00A05B5A">
        <w:t xml:space="preserve">. </w:t>
      </w:r>
      <w:r w:rsidR="006C1832">
        <w:t xml:space="preserve"> but a larger amount of natural </w:t>
      </w:r>
    </w:p>
    <w:p w14:paraId="6651DEF3" w14:textId="3E3BBFA1" w:rsidR="00ED67D5" w:rsidRDefault="00ED67D5" w:rsidP="00014F10">
      <w:r>
        <w:t>more area of natural habitat reduces the odds that an entire metapopulation will be lost from the urban environment.</w:t>
      </w:r>
    </w:p>
    <w:p w14:paraId="10B128D1" w14:textId="5E2C58A7" w:rsidR="000B0293" w:rsidRDefault="00ED67D5" w:rsidP="00014F10">
      <w:r>
        <w:t xml:space="preserve"> </w:t>
      </w:r>
      <w:r w:rsidR="000B0293">
        <w:t xml:space="preserve"> function as connected metapopulation units. In the case of hoverflies, that more area of favourable habitats in an urban landscape reduces overall </w:t>
      </w:r>
      <w:proofErr w:type="gramStart"/>
      <w:r w:rsidR="000B0293">
        <w:t>extinction  a</w:t>
      </w:r>
      <w:proofErr w:type="gramEnd"/>
      <w:r w:rsidR="000B0293">
        <w:t xml:space="preserve"> shared landscape </w:t>
      </w:r>
    </w:p>
    <w:p w14:paraId="37B7E96A" w14:textId="26F7EFA4" w:rsidR="00014F10" w:rsidRPr="00C82DB9" w:rsidRDefault="00014F10" w:rsidP="00014F10">
      <w:r>
        <w:t xml:space="preserve"> – making progress towards understanding how the local interacts with the landscape. </w:t>
      </w:r>
    </w:p>
    <w:p w14:paraId="43E80941" w14:textId="77777777" w:rsidR="00014F10" w:rsidRPr="0024148E" w:rsidRDefault="00014F10" w:rsidP="002241C2">
      <w:pPr>
        <w:rPr>
          <w:b/>
          <w:bCs/>
        </w:rPr>
      </w:pPr>
    </w:p>
    <w:p w14:paraId="4E98ED6F" w14:textId="2B1B086D" w:rsidR="00904B19" w:rsidRPr="00DC0556" w:rsidRDefault="00DC0556" w:rsidP="00DC0556">
      <w:pPr>
        <w:rPr>
          <w:b/>
          <w:bCs/>
        </w:rPr>
      </w:pPr>
      <w:r w:rsidRPr="00DC0556">
        <w:rPr>
          <w:b/>
          <w:bCs/>
        </w:rPr>
        <w:t>References</w:t>
      </w:r>
    </w:p>
    <w:p w14:paraId="3ED064A7" w14:textId="77777777" w:rsidR="00845A0C" w:rsidRDefault="00845A0C"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Adams, B. J., Li, E., </w:t>
      </w:r>
      <w:proofErr w:type="spellStart"/>
      <w:r>
        <w:rPr>
          <w:rFonts w:ascii="Arial" w:hAnsi="Arial" w:cs="Arial"/>
          <w:color w:val="222222"/>
          <w:sz w:val="20"/>
          <w:szCs w:val="20"/>
          <w:shd w:val="clear" w:color="auto" w:fill="FFFFFF"/>
        </w:rPr>
        <w:t>Bahlai</w:t>
      </w:r>
      <w:proofErr w:type="spellEnd"/>
      <w:r>
        <w:rPr>
          <w:rFonts w:ascii="Arial" w:hAnsi="Arial" w:cs="Arial"/>
          <w:color w:val="222222"/>
          <w:sz w:val="20"/>
          <w:szCs w:val="20"/>
          <w:shd w:val="clear" w:color="auto" w:fill="FFFFFF"/>
        </w:rPr>
        <w:t>, C. A., Meineke, E. K., McGlynn, T. P., &amp; Brown, B. V. (2020). Local</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and landscape</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scale variables shape insect diversity in an urban biodiversity hot spot. </w:t>
      </w:r>
      <w:r>
        <w:rPr>
          <w:rFonts w:ascii="Arial" w:hAnsi="Arial" w:cs="Arial"/>
          <w:i/>
          <w:iCs/>
          <w:color w:val="222222"/>
          <w:sz w:val="20"/>
          <w:szCs w:val="20"/>
          <w:shd w:val="clear" w:color="auto" w:fill="FFFFFF"/>
        </w:rPr>
        <w:t>Ecological Applications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30</w:t>
      </w:r>
      <w:r>
        <w:rPr>
          <w:rFonts w:ascii="Arial" w:hAnsi="Arial" w:cs="Arial"/>
          <w:color w:val="222222"/>
          <w:sz w:val="20"/>
          <w:szCs w:val="20"/>
          <w:shd w:val="clear" w:color="auto" w:fill="FFFFFF"/>
        </w:rPr>
        <w:t>(4), e02089.</w:t>
      </w:r>
    </w:p>
    <w:p w14:paraId="3D3AF57E" w14:textId="5811D2CA" w:rsidR="00C673E9" w:rsidRDefault="00C673E9" w:rsidP="00DC0556">
      <w:pPr>
        <w:rPr>
          <w:rStyle w:val="author"/>
          <w:rFonts w:cstheme="minorHAnsi"/>
          <w:color w:val="1C1D1E"/>
          <w:shd w:val="clear" w:color="auto" w:fill="EFEFF0"/>
        </w:rPr>
      </w:pPr>
      <w:r>
        <w:rPr>
          <w:rFonts w:ascii="Arial" w:hAnsi="Arial" w:cs="Arial"/>
          <w:color w:val="222222"/>
          <w:sz w:val="20"/>
          <w:szCs w:val="20"/>
          <w:shd w:val="clear" w:color="auto" w:fill="FFFFFF"/>
        </w:rPr>
        <w:t>Aizen, M. A., Smith</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 xml:space="preserve">Ramírez, C., Morales, C. L., </w:t>
      </w:r>
      <w:proofErr w:type="spellStart"/>
      <w:r>
        <w:rPr>
          <w:rFonts w:ascii="Arial" w:hAnsi="Arial" w:cs="Arial"/>
          <w:color w:val="222222"/>
          <w:sz w:val="20"/>
          <w:szCs w:val="20"/>
          <w:shd w:val="clear" w:color="auto" w:fill="FFFFFF"/>
        </w:rPr>
        <w:t>Vieli</w:t>
      </w:r>
      <w:proofErr w:type="spellEnd"/>
      <w:r>
        <w:rPr>
          <w:rFonts w:ascii="Arial" w:hAnsi="Arial" w:cs="Arial"/>
          <w:color w:val="222222"/>
          <w:sz w:val="20"/>
          <w:szCs w:val="20"/>
          <w:shd w:val="clear" w:color="auto" w:fill="FFFFFF"/>
        </w:rPr>
        <w:t xml:space="preserve">, L., </w:t>
      </w:r>
      <w:proofErr w:type="spellStart"/>
      <w:r>
        <w:rPr>
          <w:rFonts w:ascii="Arial" w:hAnsi="Arial" w:cs="Arial"/>
          <w:color w:val="222222"/>
          <w:sz w:val="20"/>
          <w:szCs w:val="20"/>
          <w:shd w:val="clear" w:color="auto" w:fill="FFFFFF"/>
        </w:rPr>
        <w:t>Sáez</w:t>
      </w:r>
      <w:proofErr w:type="spellEnd"/>
      <w:r>
        <w:rPr>
          <w:rFonts w:ascii="Arial" w:hAnsi="Arial" w:cs="Arial"/>
          <w:color w:val="222222"/>
          <w:sz w:val="20"/>
          <w:szCs w:val="20"/>
          <w:shd w:val="clear" w:color="auto" w:fill="FFFFFF"/>
        </w:rPr>
        <w:t>, A., Barahona</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Segovia, R. M., ... &amp; Harder, L. D. (2019). Coordinated species importation policies are needed to reduce serious invasions globally: The case of alien bumblebees in South America. </w:t>
      </w:r>
      <w:r>
        <w:rPr>
          <w:rFonts w:ascii="Arial" w:hAnsi="Arial" w:cs="Arial"/>
          <w:i/>
          <w:iCs/>
          <w:color w:val="222222"/>
          <w:sz w:val="20"/>
          <w:szCs w:val="20"/>
          <w:shd w:val="clear" w:color="auto" w:fill="FFFFFF"/>
        </w:rPr>
        <w:t>Journal of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56</w:t>
      </w:r>
      <w:r>
        <w:rPr>
          <w:rFonts w:ascii="Arial" w:hAnsi="Arial" w:cs="Arial"/>
          <w:color w:val="222222"/>
          <w:sz w:val="20"/>
          <w:szCs w:val="20"/>
          <w:shd w:val="clear" w:color="auto" w:fill="FFFFFF"/>
        </w:rPr>
        <w:t>(1), 100-106.</w:t>
      </w:r>
    </w:p>
    <w:p w14:paraId="7070B1EF" w14:textId="456B3772" w:rsidR="002241C2" w:rsidRDefault="002241C2" w:rsidP="00DC0556">
      <w:pPr>
        <w:rPr>
          <w:rStyle w:val="author"/>
          <w:rFonts w:cstheme="minorHAnsi"/>
          <w:color w:val="1C1D1E"/>
          <w:shd w:val="clear" w:color="auto" w:fill="EFEFF0"/>
        </w:rPr>
      </w:pPr>
      <w:r w:rsidRPr="002241C2">
        <w:rPr>
          <w:rStyle w:val="author"/>
          <w:rFonts w:cstheme="minorHAnsi"/>
          <w:color w:val="1C1D1E"/>
          <w:shd w:val="clear" w:color="auto" w:fill="EFEFF0"/>
        </w:rPr>
        <w:t>Aronson, M. F. J. et al 2014. A global analysis of the impacts of urbanization on bird and plant diversity reveals key anthropogenic drivers. Proceedings of the Royal Society B 281:20133330.</w:t>
      </w:r>
    </w:p>
    <w:p w14:paraId="55673E88" w14:textId="77777777" w:rsidR="00FF3B0C" w:rsidRDefault="00FF3B0C" w:rsidP="00DC0556">
      <w:pPr>
        <w:rPr>
          <w:rFonts w:ascii="Georgia" w:hAnsi="Georgia"/>
          <w:color w:val="282828"/>
          <w:sz w:val="21"/>
          <w:szCs w:val="21"/>
          <w:shd w:val="clear" w:color="auto" w:fill="F7F7F7"/>
        </w:rPr>
      </w:pPr>
      <w:proofErr w:type="spellStart"/>
      <w:r>
        <w:rPr>
          <w:rFonts w:ascii="Georgia" w:hAnsi="Georgia"/>
          <w:color w:val="282828"/>
          <w:sz w:val="21"/>
          <w:szCs w:val="21"/>
          <w:shd w:val="clear" w:color="auto" w:fill="F7F7F7"/>
        </w:rPr>
        <w:t>Beduschi</w:t>
      </w:r>
      <w:proofErr w:type="spellEnd"/>
      <w:r>
        <w:rPr>
          <w:rFonts w:ascii="Georgia" w:hAnsi="Georgia"/>
          <w:color w:val="282828"/>
          <w:sz w:val="21"/>
          <w:szCs w:val="21"/>
          <w:shd w:val="clear" w:color="auto" w:fill="F7F7F7"/>
        </w:rPr>
        <w:t xml:space="preserve">, T., </w:t>
      </w:r>
      <w:proofErr w:type="spellStart"/>
      <w:r>
        <w:rPr>
          <w:rFonts w:ascii="Georgia" w:hAnsi="Georgia"/>
          <w:color w:val="282828"/>
          <w:sz w:val="21"/>
          <w:szCs w:val="21"/>
          <w:shd w:val="clear" w:color="auto" w:fill="F7F7F7"/>
        </w:rPr>
        <w:t>Kormann</w:t>
      </w:r>
      <w:proofErr w:type="spellEnd"/>
      <w:r>
        <w:rPr>
          <w:rFonts w:ascii="Georgia" w:hAnsi="Georgia"/>
          <w:color w:val="282828"/>
          <w:sz w:val="21"/>
          <w:szCs w:val="21"/>
          <w:shd w:val="clear" w:color="auto" w:fill="F7F7F7"/>
        </w:rPr>
        <w:t xml:space="preserve">, U.G., </w:t>
      </w:r>
      <w:proofErr w:type="spellStart"/>
      <w:r>
        <w:rPr>
          <w:rFonts w:ascii="Georgia" w:hAnsi="Georgia"/>
          <w:color w:val="282828"/>
          <w:sz w:val="21"/>
          <w:szCs w:val="21"/>
          <w:shd w:val="clear" w:color="auto" w:fill="F7F7F7"/>
        </w:rPr>
        <w:t>Tscharntke</w:t>
      </w:r>
      <w:proofErr w:type="spellEnd"/>
      <w:r>
        <w:rPr>
          <w:rFonts w:ascii="Georgia" w:hAnsi="Georgia"/>
          <w:color w:val="282828"/>
          <w:sz w:val="21"/>
          <w:szCs w:val="21"/>
          <w:shd w:val="clear" w:color="auto" w:fill="F7F7F7"/>
        </w:rPr>
        <w:t xml:space="preserve">, T., and </w:t>
      </w:r>
      <w:proofErr w:type="spellStart"/>
      <w:r>
        <w:rPr>
          <w:rFonts w:ascii="Georgia" w:hAnsi="Georgia"/>
          <w:color w:val="282828"/>
          <w:sz w:val="21"/>
          <w:szCs w:val="21"/>
          <w:shd w:val="clear" w:color="auto" w:fill="F7F7F7"/>
        </w:rPr>
        <w:t>Scherber</w:t>
      </w:r>
      <w:proofErr w:type="spellEnd"/>
      <w:r>
        <w:rPr>
          <w:rFonts w:ascii="Georgia" w:hAnsi="Georgia"/>
          <w:color w:val="282828"/>
          <w:sz w:val="21"/>
          <w:szCs w:val="21"/>
          <w:shd w:val="clear" w:color="auto" w:fill="F7F7F7"/>
        </w:rPr>
        <w:t xml:space="preserve"> (2018). Spatial community turnover of pollinators is relaxed by semi-natural habitats, but not by mass-flowering crops in agricultural landscapes. </w:t>
      </w:r>
      <w:r>
        <w:rPr>
          <w:rFonts w:ascii="Helvetica" w:hAnsi="Helvetica" w:cs="Helvetica"/>
          <w:i/>
          <w:iCs/>
          <w:color w:val="282828"/>
          <w:sz w:val="21"/>
          <w:szCs w:val="21"/>
          <w:shd w:val="clear" w:color="auto" w:fill="F7F7F7"/>
        </w:rPr>
        <w:t xml:space="preserve">Biol. </w:t>
      </w:r>
      <w:proofErr w:type="spellStart"/>
      <w:r>
        <w:rPr>
          <w:rFonts w:ascii="Helvetica" w:hAnsi="Helvetica" w:cs="Helvetica"/>
          <w:i/>
          <w:iCs/>
          <w:color w:val="282828"/>
          <w:sz w:val="21"/>
          <w:szCs w:val="21"/>
          <w:shd w:val="clear" w:color="auto" w:fill="F7F7F7"/>
        </w:rPr>
        <w:t>Conserv</w:t>
      </w:r>
      <w:proofErr w:type="spellEnd"/>
      <w:r>
        <w:rPr>
          <w:rFonts w:ascii="Helvetica" w:hAnsi="Helvetica" w:cs="Helvetica"/>
          <w:i/>
          <w:iCs/>
          <w:color w:val="282828"/>
          <w:sz w:val="21"/>
          <w:szCs w:val="21"/>
          <w:shd w:val="clear" w:color="auto" w:fill="F7F7F7"/>
        </w:rPr>
        <w:t>.</w:t>
      </w:r>
      <w:r>
        <w:rPr>
          <w:rFonts w:ascii="Georgia" w:hAnsi="Georgia"/>
          <w:color w:val="282828"/>
          <w:sz w:val="21"/>
          <w:szCs w:val="21"/>
          <w:shd w:val="clear" w:color="auto" w:fill="F7F7F7"/>
        </w:rPr>
        <w:t xml:space="preserve"> 221, 59–66. </w:t>
      </w:r>
      <w:proofErr w:type="spellStart"/>
      <w:r>
        <w:rPr>
          <w:rFonts w:ascii="Georgia" w:hAnsi="Georgia"/>
          <w:color w:val="282828"/>
          <w:sz w:val="21"/>
          <w:szCs w:val="21"/>
          <w:shd w:val="clear" w:color="auto" w:fill="F7F7F7"/>
        </w:rPr>
        <w:t>doi</w:t>
      </w:r>
      <w:proofErr w:type="spellEnd"/>
      <w:r>
        <w:rPr>
          <w:rFonts w:ascii="Georgia" w:hAnsi="Georgia"/>
          <w:color w:val="282828"/>
          <w:sz w:val="21"/>
          <w:szCs w:val="21"/>
          <w:shd w:val="clear" w:color="auto" w:fill="F7F7F7"/>
        </w:rPr>
        <w:t>: 10.1016/j.biocon.2018.01.016</w:t>
      </w:r>
    </w:p>
    <w:p w14:paraId="2BAB1992" w14:textId="1D9417F1" w:rsidR="00F2665B" w:rsidRDefault="00F2665B" w:rsidP="00DC0556">
      <w:pPr>
        <w:rPr>
          <w:rStyle w:val="author"/>
          <w:rFonts w:cstheme="minorHAnsi"/>
          <w:color w:val="1C1D1E"/>
          <w:shd w:val="clear" w:color="auto" w:fill="EFEFF0"/>
        </w:rPr>
      </w:pPr>
      <w:proofErr w:type="spellStart"/>
      <w:r>
        <w:rPr>
          <w:rFonts w:ascii="Arial" w:hAnsi="Arial" w:cs="Arial"/>
          <w:color w:val="222222"/>
          <w:sz w:val="20"/>
          <w:szCs w:val="20"/>
          <w:shd w:val="clear" w:color="auto" w:fill="FFFFFF"/>
        </w:rPr>
        <w:t>Brittain</w:t>
      </w:r>
      <w:proofErr w:type="spellEnd"/>
      <w:r>
        <w:rPr>
          <w:rFonts w:ascii="Arial" w:hAnsi="Arial" w:cs="Arial"/>
          <w:color w:val="222222"/>
          <w:sz w:val="20"/>
          <w:szCs w:val="20"/>
          <w:shd w:val="clear" w:color="auto" w:fill="FFFFFF"/>
        </w:rPr>
        <w:t xml:space="preserve">, C. A., </w:t>
      </w:r>
      <w:proofErr w:type="spellStart"/>
      <w:r>
        <w:rPr>
          <w:rFonts w:ascii="Arial" w:hAnsi="Arial" w:cs="Arial"/>
          <w:color w:val="222222"/>
          <w:sz w:val="20"/>
          <w:szCs w:val="20"/>
          <w:shd w:val="clear" w:color="auto" w:fill="FFFFFF"/>
        </w:rPr>
        <w:t>Vighi</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Bommarco</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Settele</w:t>
      </w:r>
      <w:proofErr w:type="spellEnd"/>
      <w:r>
        <w:rPr>
          <w:rFonts w:ascii="Arial" w:hAnsi="Arial" w:cs="Arial"/>
          <w:color w:val="222222"/>
          <w:sz w:val="20"/>
          <w:szCs w:val="20"/>
          <w:shd w:val="clear" w:color="auto" w:fill="FFFFFF"/>
        </w:rPr>
        <w:t>, J., &amp; Potts, S. G. (2010). Impacts of a pesticide on pollinator species richness at different spatial scales. </w:t>
      </w:r>
      <w:r>
        <w:rPr>
          <w:rFonts w:ascii="Arial" w:hAnsi="Arial" w:cs="Arial"/>
          <w:i/>
          <w:iCs/>
          <w:color w:val="222222"/>
          <w:sz w:val="20"/>
          <w:szCs w:val="20"/>
          <w:shd w:val="clear" w:color="auto" w:fill="FFFFFF"/>
        </w:rPr>
        <w:t>Basic and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11</w:t>
      </w:r>
      <w:r>
        <w:rPr>
          <w:rFonts w:ascii="Arial" w:hAnsi="Arial" w:cs="Arial"/>
          <w:color w:val="222222"/>
          <w:sz w:val="20"/>
          <w:szCs w:val="20"/>
          <w:shd w:val="clear" w:color="auto" w:fill="FFFFFF"/>
        </w:rPr>
        <w:t>(2), 106-115.</w:t>
      </w:r>
    </w:p>
    <w:p w14:paraId="68BAB2E0" w14:textId="77777777" w:rsidR="006A7766" w:rsidRDefault="006A7766" w:rsidP="00DC0556">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Casanelles</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Abella</w:t>
      </w:r>
      <w:proofErr w:type="spellEnd"/>
      <w:r>
        <w:rPr>
          <w:rFonts w:ascii="Arial" w:hAnsi="Arial" w:cs="Arial"/>
          <w:color w:val="222222"/>
          <w:sz w:val="20"/>
          <w:szCs w:val="20"/>
          <w:shd w:val="clear" w:color="auto" w:fill="FFFFFF"/>
        </w:rPr>
        <w:t xml:space="preserve">, J., Müller, S., Keller, A., </w:t>
      </w:r>
      <w:proofErr w:type="spellStart"/>
      <w:r>
        <w:rPr>
          <w:rFonts w:ascii="Arial" w:hAnsi="Arial" w:cs="Arial"/>
          <w:color w:val="222222"/>
          <w:sz w:val="20"/>
          <w:szCs w:val="20"/>
          <w:shd w:val="clear" w:color="auto" w:fill="FFFFFF"/>
        </w:rPr>
        <w:t>Aleixo</w:t>
      </w:r>
      <w:proofErr w:type="spellEnd"/>
      <w:r>
        <w:rPr>
          <w:rFonts w:ascii="Arial" w:hAnsi="Arial" w:cs="Arial"/>
          <w:color w:val="222222"/>
          <w:sz w:val="20"/>
          <w:szCs w:val="20"/>
          <w:shd w:val="clear" w:color="auto" w:fill="FFFFFF"/>
        </w:rPr>
        <w:t xml:space="preserve">, C., </w:t>
      </w:r>
      <w:proofErr w:type="spellStart"/>
      <w:r>
        <w:rPr>
          <w:rFonts w:ascii="Arial" w:hAnsi="Arial" w:cs="Arial"/>
          <w:color w:val="222222"/>
          <w:sz w:val="20"/>
          <w:szCs w:val="20"/>
          <w:shd w:val="clear" w:color="auto" w:fill="FFFFFF"/>
        </w:rPr>
        <w:t>Alós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Orti</w:t>
      </w:r>
      <w:proofErr w:type="spellEnd"/>
      <w:r>
        <w:rPr>
          <w:rFonts w:ascii="Arial" w:hAnsi="Arial" w:cs="Arial"/>
          <w:color w:val="222222"/>
          <w:sz w:val="20"/>
          <w:szCs w:val="20"/>
          <w:shd w:val="clear" w:color="auto" w:fill="FFFFFF"/>
        </w:rPr>
        <w:t>, M., Chiron, F., ... &amp; Moretti, M. (2022). How wild bees find a way in European cities: Pollen metabarcoding unravels multiple feeding strategies and their effects on distribution patterns in four wild bee species. </w:t>
      </w:r>
      <w:r>
        <w:rPr>
          <w:rFonts w:ascii="Arial" w:hAnsi="Arial" w:cs="Arial"/>
          <w:i/>
          <w:iCs/>
          <w:color w:val="222222"/>
          <w:sz w:val="20"/>
          <w:szCs w:val="20"/>
          <w:shd w:val="clear" w:color="auto" w:fill="FFFFFF"/>
        </w:rPr>
        <w:t>Journal of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59</w:t>
      </w:r>
      <w:r>
        <w:rPr>
          <w:rFonts w:ascii="Arial" w:hAnsi="Arial" w:cs="Arial"/>
          <w:color w:val="222222"/>
          <w:sz w:val="20"/>
          <w:szCs w:val="20"/>
          <w:shd w:val="clear" w:color="auto" w:fill="FFFFFF"/>
        </w:rPr>
        <w:t>(2), 457-470.</w:t>
      </w:r>
    </w:p>
    <w:p w14:paraId="06D50AEB" w14:textId="26A6D15D" w:rsidR="00C673E9" w:rsidRDefault="00C673E9" w:rsidP="00DC0556">
      <w:pPr>
        <w:rPr>
          <w:rStyle w:val="author"/>
          <w:rFonts w:cstheme="minorHAnsi"/>
          <w:color w:val="1C1D1E"/>
          <w:shd w:val="clear" w:color="auto" w:fill="EFEFF0"/>
        </w:rPr>
      </w:pPr>
      <w:proofErr w:type="spellStart"/>
      <w:r>
        <w:rPr>
          <w:rFonts w:ascii="Segoe UI" w:hAnsi="Segoe UI" w:cs="Segoe UI"/>
          <w:color w:val="333333"/>
          <w:shd w:val="clear" w:color="auto" w:fill="FCFCFC"/>
        </w:rPr>
        <w:lastRenderedPageBreak/>
        <w:t>Colla</w:t>
      </w:r>
      <w:proofErr w:type="spellEnd"/>
      <w:r>
        <w:rPr>
          <w:rFonts w:ascii="Segoe UI" w:hAnsi="Segoe UI" w:cs="Segoe UI"/>
          <w:color w:val="333333"/>
          <w:shd w:val="clear" w:color="auto" w:fill="FCFCFC"/>
        </w:rPr>
        <w:t xml:space="preserve"> SR, </w:t>
      </w:r>
      <w:proofErr w:type="spellStart"/>
      <w:r>
        <w:rPr>
          <w:rFonts w:ascii="Segoe UI" w:hAnsi="Segoe UI" w:cs="Segoe UI"/>
          <w:color w:val="333333"/>
          <w:shd w:val="clear" w:color="auto" w:fill="FCFCFC"/>
        </w:rPr>
        <w:t>Otterstatter</w:t>
      </w:r>
      <w:proofErr w:type="spellEnd"/>
      <w:r>
        <w:rPr>
          <w:rFonts w:ascii="Segoe UI" w:hAnsi="Segoe UI" w:cs="Segoe UI"/>
          <w:color w:val="333333"/>
          <w:shd w:val="clear" w:color="auto" w:fill="FCFCFC"/>
        </w:rPr>
        <w:t xml:space="preserve"> MC, </w:t>
      </w:r>
      <w:proofErr w:type="spellStart"/>
      <w:r>
        <w:rPr>
          <w:rFonts w:ascii="Segoe UI" w:hAnsi="Segoe UI" w:cs="Segoe UI"/>
          <w:color w:val="333333"/>
          <w:shd w:val="clear" w:color="auto" w:fill="FCFCFC"/>
        </w:rPr>
        <w:t>Gegear</w:t>
      </w:r>
      <w:proofErr w:type="spellEnd"/>
      <w:r>
        <w:rPr>
          <w:rFonts w:ascii="Segoe UI" w:hAnsi="Segoe UI" w:cs="Segoe UI"/>
          <w:color w:val="333333"/>
          <w:shd w:val="clear" w:color="auto" w:fill="FCFCFC"/>
        </w:rPr>
        <w:t xml:space="preserve"> RJ, Thomson JD (2006) Plight of the bumble bee: pathogen spillover from commercial to wild populations. Biol </w:t>
      </w:r>
      <w:proofErr w:type="spellStart"/>
      <w:r>
        <w:rPr>
          <w:rFonts w:ascii="Segoe UI" w:hAnsi="Segoe UI" w:cs="Segoe UI"/>
          <w:color w:val="333333"/>
          <w:shd w:val="clear" w:color="auto" w:fill="FCFCFC"/>
        </w:rPr>
        <w:t>Conserv</w:t>
      </w:r>
      <w:proofErr w:type="spellEnd"/>
      <w:r>
        <w:rPr>
          <w:rFonts w:ascii="Segoe UI" w:hAnsi="Segoe UI" w:cs="Segoe UI"/>
          <w:color w:val="333333"/>
          <w:shd w:val="clear" w:color="auto" w:fill="FCFCFC"/>
        </w:rPr>
        <w:t xml:space="preserve"> 129:461–467</w:t>
      </w:r>
    </w:p>
    <w:p w14:paraId="110BEE46" w14:textId="77777777" w:rsidR="00D90CE9" w:rsidRDefault="00D90CE9" w:rsidP="00DC0556">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Conflitti</w:t>
      </w:r>
      <w:proofErr w:type="spellEnd"/>
      <w:r>
        <w:rPr>
          <w:rFonts w:ascii="Arial" w:hAnsi="Arial" w:cs="Arial"/>
          <w:color w:val="222222"/>
          <w:sz w:val="20"/>
          <w:szCs w:val="20"/>
          <w:shd w:val="clear" w:color="auto" w:fill="FFFFFF"/>
        </w:rPr>
        <w:t xml:space="preserve">, I. M., Arshad </w:t>
      </w:r>
      <w:proofErr w:type="spellStart"/>
      <w:r>
        <w:rPr>
          <w:rFonts w:ascii="Arial" w:hAnsi="Arial" w:cs="Arial"/>
          <w:color w:val="222222"/>
          <w:sz w:val="20"/>
          <w:szCs w:val="20"/>
          <w:shd w:val="clear" w:color="auto" w:fill="FFFFFF"/>
        </w:rPr>
        <w:t>Imrit</w:t>
      </w:r>
      <w:proofErr w:type="spellEnd"/>
      <w:r>
        <w:rPr>
          <w:rFonts w:ascii="Arial" w:hAnsi="Arial" w:cs="Arial"/>
          <w:color w:val="222222"/>
          <w:sz w:val="20"/>
          <w:szCs w:val="20"/>
          <w:shd w:val="clear" w:color="auto" w:fill="FFFFFF"/>
        </w:rPr>
        <w:t xml:space="preserve">, M., Morrison, B., Sharma, S., </w:t>
      </w:r>
      <w:proofErr w:type="spellStart"/>
      <w:r>
        <w:rPr>
          <w:rFonts w:ascii="Arial" w:hAnsi="Arial" w:cs="Arial"/>
          <w:color w:val="222222"/>
          <w:sz w:val="20"/>
          <w:szCs w:val="20"/>
          <w:shd w:val="clear" w:color="auto" w:fill="FFFFFF"/>
        </w:rPr>
        <w:t>Colla</w:t>
      </w:r>
      <w:proofErr w:type="spellEnd"/>
      <w:r>
        <w:rPr>
          <w:rFonts w:ascii="Arial" w:hAnsi="Arial" w:cs="Arial"/>
          <w:color w:val="222222"/>
          <w:sz w:val="20"/>
          <w:szCs w:val="20"/>
          <w:shd w:val="clear" w:color="auto" w:fill="FFFFFF"/>
        </w:rPr>
        <w:t>, S. R., &amp; Zayed, A. (2022). Bees in the six: Determinants of bumblebee habitat quality in urban landscapes. </w:t>
      </w:r>
      <w:r>
        <w:rPr>
          <w:rFonts w:ascii="Arial" w:hAnsi="Arial" w:cs="Arial"/>
          <w:i/>
          <w:iCs/>
          <w:color w:val="222222"/>
          <w:sz w:val="20"/>
          <w:szCs w:val="20"/>
          <w:shd w:val="clear" w:color="auto" w:fill="FFFFFF"/>
        </w:rPr>
        <w:t>Ecology and Evolution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(3), e8667.</w:t>
      </w:r>
      <w:r>
        <w:rPr>
          <w:rFonts w:ascii="Arial" w:hAnsi="Arial" w:cs="Arial"/>
          <w:color w:val="222222"/>
          <w:sz w:val="20"/>
          <w:szCs w:val="20"/>
          <w:shd w:val="clear" w:color="auto" w:fill="FFFFFF"/>
        </w:rPr>
        <w:t xml:space="preserve"> </w:t>
      </w:r>
    </w:p>
    <w:p w14:paraId="3541F761" w14:textId="697A39E5" w:rsidR="00252F25" w:rsidRDefault="00252F25" w:rsidP="00DC0556">
      <w:pPr>
        <w:rPr>
          <w:rStyle w:val="author"/>
          <w:rFonts w:cstheme="minorHAnsi"/>
          <w:color w:val="1C1D1E"/>
          <w:shd w:val="clear" w:color="auto" w:fill="EFEFF0"/>
        </w:rPr>
      </w:pPr>
      <w:proofErr w:type="spellStart"/>
      <w:r>
        <w:rPr>
          <w:rFonts w:ascii="Arial" w:hAnsi="Arial" w:cs="Arial"/>
          <w:color w:val="222222"/>
          <w:sz w:val="20"/>
          <w:szCs w:val="20"/>
          <w:shd w:val="clear" w:color="auto" w:fill="FFFFFF"/>
        </w:rPr>
        <w:t>Cheptou</w:t>
      </w:r>
      <w:proofErr w:type="spellEnd"/>
      <w:r>
        <w:rPr>
          <w:rFonts w:ascii="Arial" w:hAnsi="Arial" w:cs="Arial"/>
          <w:color w:val="222222"/>
          <w:sz w:val="20"/>
          <w:szCs w:val="20"/>
          <w:shd w:val="clear" w:color="auto" w:fill="FFFFFF"/>
        </w:rPr>
        <w:t xml:space="preserve">, P. O., &amp; </w:t>
      </w:r>
      <w:proofErr w:type="spellStart"/>
      <w:r>
        <w:rPr>
          <w:rFonts w:ascii="Arial" w:hAnsi="Arial" w:cs="Arial"/>
          <w:color w:val="222222"/>
          <w:sz w:val="20"/>
          <w:szCs w:val="20"/>
          <w:shd w:val="clear" w:color="auto" w:fill="FFFFFF"/>
        </w:rPr>
        <w:t>Avendaño</w:t>
      </w:r>
      <w:proofErr w:type="spellEnd"/>
      <w:r>
        <w:rPr>
          <w:rFonts w:ascii="Arial" w:hAnsi="Arial" w:cs="Arial"/>
          <w:color w:val="222222"/>
          <w:sz w:val="20"/>
          <w:szCs w:val="20"/>
          <w:shd w:val="clear" w:color="auto" w:fill="FFFFFF"/>
        </w:rPr>
        <w:t xml:space="preserve"> V, L. G. (2006). Pollination processes and the Allee effect in highly fragmented populations: consequences for the mating system in urban environments. </w:t>
      </w:r>
      <w:r>
        <w:rPr>
          <w:rFonts w:ascii="Arial" w:hAnsi="Arial" w:cs="Arial"/>
          <w:i/>
          <w:iCs/>
          <w:color w:val="222222"/>
          <w:sz w:val="20"/>
          <w:szCs w:val="20"/>
          <w:shd w:val="clear" w:color="auto" w:fill="FFFFFF"/>
        </w:rPr>
        <w:t>New Phytologist</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172</w:t>
      </w:r>
      <w:r>
        <w:rPr>
          <w:rFonts w:ascii="Arial" w:hAnsi="Arial" w:cs="Arial"/>
          <w:color w:val="222222"/>
          <w:sz w:val="20"/>
          <w:szCs w:val="20"/>
          <w:shd w:val="clear" w:color="auto" w:fill="FFFFFF"/>
        </w:rPr>
        <w:t>(4), 774-783.</w:t>
      </w:r>
      <w:r w:rsidRPr="00DC0556">
        <w:rPr>
          <w:rStyle w:val="author"/>
          <w:rFonts w:cstheme="minorHAnsi"/>
          <w:color w:val="1C1D1E"/>
          <w:shd w:val="clear" w:color="auto" w:fill="EFEFF0"/>
        </w:rPr>
        <w:t xml:space="preserve"> </w:t>
      </w:r>
    </w:p>
    <w:p w14:paraId="3CFAAC0F" w14:textId="77777777" w:rsidR="00BF5C41" w:rsidRDefault="00BF5C41"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Davis, A. Y., </w:t>
      </w:r>
      <w:proofErr w:type="spellStart"/>
      <w:r>
        <w:rPr>
          <w:rFonts w:ascii="Arial" w:hAnsi="Arial" w:cs="Arial"/>
          <w:color w:val="222222"/>
          <w:sz w:val="20"/>
          <w:szCs w:val="20"/>
          <w:shd w:val="clear" w:color="auto" w:fill="FFFFFF"/>
        </w:rPr>
        <w:t>Lonsdorf</w:t>
      </w:r>
      <w:proofErr w:type="spellEnd"/>
      <w:r>
        <w:rPr>
          <w:rFonts w:ascii="Arial" w:hAnsi="Arial" w:cs="Arial"/>
          <w:color w:val="222222"/>
          <w:sz w:val="20"/>
          <w:szCs w:val="20"/>
          <w:shd w:val="clear" w:color="auto" w:fill="FFFFFF"/>
        </w:rPr>
        <w:t xml:space="preserve">, E. V., </w:t>
      </w:r>
      <w:proofErr w:type="spellStart"/>
      <w:r>
        <w:rPr>
          <w:rFonts w:ascii="Arial" w:hAnsi="Arial" w:cs="Arial"/>
          <w:color w:val="222222"/>
          <w:sz w:val="20"/>
          <w:szCs w:val="20"/>
          <w:shd w:val="clear" w:color="auto" w:fill="FFFFFF"/>
        </w:rPr>
        <w:t>Shierk</w:t>
      </w:r>
      <w:proofErr w:type="spellEnd"/>
      <w:r>
        <w:rPr>
          <w:rFonts w:ascii="Arial" w:hAnsi="Arial" w:cs="Arial"/>
          <w:color w:val="222222"/>
          <w:sz w:val="20"/>
          <w:szCs w:val="20"/>
          <w:shd w:val="clear" w:color="auto" w:fill="FFFFFF"/>
        </w:rPr>
        <w:t>, C. R., Matteson, K. C., Taylor, J. R., Lovell, S. T., &amp; Minor, E. S. (2017). Enhancing pollination supply in an urban ecosystem through landscape modifications. </w:t>
      </w:r>
      <w:r>
        <w:rPr>
          <w:rFonts w:ascii="Arial" w:hAnsi="Arial" w:cs="Arial"/>
          <w:i/>
          <w:iCs/>
          <w:color w:val="222222"/>
          <w:sz w:val="20"/>
          <w:szCs w:val="20"/>
          <w:shd w:val="clear" w:color="auto" w:fill="FFFFFF"/>
        </w:rPr>
        <w:t>Landscape and Urban Planning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162</w:t>
      </w:r>
      <w:r>
        <w:rPr>
          <w:rFonts w:ascii="Arial" w:hAnsi="Arial" w:cs="Arial"/>
          <w:color w:val="222222"/>
          <w:sz w:val="20"/>
          <w:szCs w:val="20"/>
          <w:shd w:val="clear" w:color="auto" w:fill="FFFFFF"/>
        </w:rPr>
        <w:t>, 157-166.</w:t>
      </w:r>
    </w:p>
    <w:p w14:paraId="42D5BB58" w14:textId="0F2296AA" w:rsidR="00370686" w:rsidRDefault="00370686" w:rsidP="00DC0556">
      <w:pPr>
        <w:rPr>
          <w:rStyle w:val="author"/>
          <w:rFonts w:cstheme="minorHAnsi"/>
          <w:color w:val="1C1D1E"/>
          <w:shd w:val="clear" w:color="auto" w:fill="EFEFF0"/>
        </w:rPr>
      </w:pPr>
      <w:proofErr w:type="spellStart"/>
      <w:r>
        <w:rPr>
          <w:rFonts w:ascii="Arial" w:hAnsi="Arial" w:cs="Arial"/>
          <w:color w:val="222222"/>
          <w:sz w:val="20"/>
          <w:szCs w:val="20"/>
          <w:shd w:val="clear" w:color="auto" w:fill="FFFFFF"/>
        </w:rPr>
        <w:t>Fürst</w:t>
      </w:r>
      <w:proofErr w:type="spellEnd"/>
      <w:r>
        <w:rPr>
          <w:rFonts w:ascii="Arial" w:hAnsi="Arial" w:cs="Arial"/>
          <w:color w:val="222222"/>
          <w:sz w:val="20"/>
          <w:szCs w:val="20"/>
          <w:shd w:val="clear" w:color="auto" w:fill="FFFFFF"/>
        </w:rPr>
        <w:t>, M. A., McMahon, D. P., Osborne, J. L., Paxton, R. J., &amp; Brown, M. J. F. (2014). Disease associations between honeybees and bumblebees as a threat to wild pollinators. </w:t>
      </w:r>
      <w:r>
        <w:rPr>
          <w:rFonts w:ascii="Arial" w:hAnsi="Arial" w:cs="Arial"/>
          <w:i/>
          <w:iCs/>
          <w:color w:val="222222"/>
          <w:sz w:val="20"/>
          <w:szCs w:val="20"/>
          <w:shd w:val="clear" w:color="auto" w:fill="FFFFFF"/>
        </w:rPr>
        <w:t>Nature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506</w:t>
      </w:r>
      <w:r>
        <w:rPr>
          <w:rFonts w:ascii="Arial" w:hAnsi="Arial" w:cs="Arial"/>
          <w:color w:val="222222"/>
          <w:sz w:val="20"/>
          <w:szCs w:val="20"/>
          <w:shd w:val="clear" w:color="auto" w:fill="FFFFFF"/>
        </w:rPr>
        <w:t>(7488), 364-366.</w:t>
      </w:r>
    </w:p>
    <w:p w14:paraId="317CF1B0" w14:textId="77777777" w:rsidR="00FF3B0C" w:rsidRDefault="00FF3B0C"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Gonzales, D., Hempel de Ibarra, N., &amp; Anderson, K. (2022). Remote Sensing of Floral Resources for Pollinators–New Horizons </w:t>
      </w:r>
      <w:proofErr w:type="gramStart"/>
      <w:r>
        <w:rPr>
          <w:rFonts w:ascii="Arial" w:hAnsi="Arial" w:cs="Arial"/>
          <w:color w:val="222222"/>
          <w:sz w:val="20"/>
          <w:szCs w:val="20"/>
          <w:shd w:val="clear" w:color="auto" w:fill="FFFFFF"/>
        </w:rPr>
        <w:t>From</w:t>
      </w:r>
      <w:proofErr w:type="gramEnd"/>
      <w:r>
        <w:rPr>
          <w:rFonts w:ascii="Arial" w:hAnsi="Arial" w:cs="Arial"/>
          <w:color w:val="222222"/>
          <w:sz w:val="20"/>
          <w:szCs w:val="20"/>
          <w:shd w:val="clear" w:color="auto" w:fill="FFFFFF"/>
        </w:rPr>
        <w:t xml:space="preserve"> Satellites to Drones. </w:t>
      </w:r>
      <w:r>
        <w:rPr>
          <w:rFonts w:ascii="Arial" w:hAnsi="Arial" w:cs="Arial"/>
          <w:i/>
          <w:iCs/>
          <w:color w:val="222222"/>
          <w:sz w:val="20"/>
          <w:szCs w:val="20"/>
          <w:shd w:val="clear" w:color="auto" w:fill="FFFFFF"/>
        </w:rPr>
        <w:t>Frontiers in Ecology and Evolution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w:t>
      </w:r>
      <w:r>
        <w:rPr>
          <w:rFonts w:ascii="Arial" w:hAnsi="Arial" w:cs="Arial"/>
          <w:color w:val="222222"/>
          <w:sz w:val="20"/>
          <w:szCs w:val="20"/>
          <w:shd w:val="clear" w:color="auto" w:fill="FFFFFF"/>
        </w:rPr>
        <w:t>.</w:t>
      </w:r>
    </w:p>
    <w:p w14:paraId="155A69D8" w14:textId="711E4654" w:rsidR="00DC0556" w:rsidRDefault="00DC0556" w:rsidP="00DC0556">
      <w:pPr>
        <w:rPr>
          <w:rStyle w:val="author"/>
          <w:rFonts w:cstheme="minorHAnsi"/>
          <w:color w:val="1C1D1E"/>
          <w:shd w:val="clear" w:color="auto" w:fill="EFEFF0"/>
        </w:rPr>
      </w:pPr>
      <w:r w:rsidRPr="00DC0556">
        <w:rPr>
          <w:rStyle w:val="author"/>
          <w:rFonts w:cstheme="minorHAnsi"/>
          <w:color w:val="1C1D1E"/>
          <w:shd w:val="clear" w:color="auto" w:fill="EFEFF0"/>
        </w:rPr>
        <w:t xml:space="preserve">Grimm, N. B., S. H. </w:t>
      </w:r>
      <w:proofErr w:type="spellStart"/>
      <w:r w:rsidRPr="00DC0556">
        <w:rPr>
          <w:rStyle w:val="author"/>
          <w:rFonts w:cstheme="minorHAnsi"/>
          <w:color w:val="1C1D1E"/>
          <w:shd w:val="clear" w:color="auto" w:fill="EFEFF0"/>
        </w:rPr>
        <w:t>Faeth</w:t>
      </w:r>
      <w:proofErr w:type="spellEnd"/>
      <w:r w:rsidRPr="00DC0556">
        <w:rPr>
          <w:rStyle w:val="author"/>
          <w:rFonts w:cstheme="minorHAnsi"/>
          <w:color w:val="1C1D1E"/>
          <w:shd w:val="clear" w:color="auto" w:fill="EFEFF0"/>
        </w:rPr>
        <w:t xml:space="preserve">, N. E. </w:t>
      </w:r>
      <w:proofErr w:type="spellStart"/>
      <w:r w:rsidRPr="00DC0556">
        <w:rPr>
          <w:rStyle w:val="author"/>
          <w:rFonts w:cstheme="minorHAnsi"/>
          <w:color w:val="1C1D1E"/>
          <w:shd w:val="clear" w:color="auto" w:fill="EFEFF0"/>
        </w:rPr>
        <w:t>Golubiewski</w:t>
      </w:r>
      <w:proofErr w:type="spellEnd"/>
      <w:r w:rsidRPr="00DC0556">
        <w:rPr>
          <w:rStyle w:val="author"/>
          <w:rFonts w:cstheme="minorHAnsi"/>
          <w:color w:val="1C1D1E"/>
          <w:shd w:val="clear" w:color="auto" w:fill="EFEFF0"/>
        </w:rPr>
        <w:t xml:space="preserve">, C. L. Redman, J. Wu, X. Bai, and J. M. Briggs. 2008. Global change and the ecology of cities. Science 319:756–760. </w:t>
      </w:r>
    </w:p>
    <w:p w14:paraId="43BC3E3E" w14:textId="77777777" w:rsidR="00F2665B" w:rsidRDefault="00F2665B"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Hamblin, A. L., </w:t>
      </w:r>
      <w:proofErr w:type="spellStart"/>
      <w:r>
        <w:rPr>
          <w:rFonts w:ascii="Arial" w:hAnsi="Arial" w:cs="Arial"/>
          <w:color w:val="222222"/>
          <w:sz w:val="20"/>
          <w:szCs w:val="20"/>
          <w:shd w:val="clear" w:color="auto" w:fill="FFFFFF"/>
        </w:rPr>
        <w:t>Youngsteadt</w:t>
      </w:r>
      <w:proofErr w:type="spellEnd"/>
      <w:r>
        <w:rPr>
          <w:rFonts w:ascii="Arial" w:hAnsi="Arial" w:cs="Arial"/>
          <w:color w:val="222222"/>
          <w:sz w:val="20"/>
          <w:szCs w:val="20"/>
          <w:shd w:val="clear" w:color="auto" w:fill="FFFFFF"/>
        </w:rPr>
        <w:t>, E., &amp; Frank, S. D. (2018). Wild bee abundance declines with urban warming, regardless of floral density. </w:t>
      </w:r>
      <w:r>
        <w:rPr>
          <w:rFonts w:ascii="Arial" w:hAnsi="Arial" w:cs="Arial"/>
          <w:i/>
          <w:iCs/>
          <w:color w:val="222222"/>
          <w:sz w:val="20"/>
          <w:szCs w:val="20"/>
          <w:shd w:val="clear" w:color="auto" w:fill="FFFFFF"/>
        </w:rPr>
        <w:t>Urban Ecosystems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21</w:t>
      </w:r>
      <w:r>
        <w:rPr>
          <w:rFonts w:ascii="Arial" w:hAnsi="Arial" w:cs="Arial"/>
          <w:color w:val="222222"/>
          <w:sz w:val="20"/>
          <w:szCs w:val="20"/>
          <w:shd w:val="clear" w:color="auto" w:fill="FFFFFF"/>
        </w:rPr>
        <w:t>, 419-428.</w:t>
      </w:r>
    </w:p>
    <w:p w14:paraId="063C573B" w14:textId="77777777" w:rsidR="002D6E86" w:rsidRDefault="002D6E86" w:rsidP="00DC0556">
      <w:pPr>
        <w:rPr>
          <w:rFonts w:ascii="Arial" w:hAnsi="Arial" w:cs="Arial"/>
          <w:color w:val="222222"/>
          <w:sz w:val="20"/>
          <w:szCs w:val="20"/>
          <w:shd w:val="clear" w:color="auto" w:fill="FFFFFF"/>
        </w:rPr>
      </w:pPr>
      <w:r w:rsidRPr="002D6E86">
        <w:rPr>
          <w:rFonts w:ascii="Arial" w:hAnsi="Arial" w:cs="Arial"/>
          <w:color w:val="222222"/>
          <w:sz w:val="20"/>
          <w:szCs w:val="20"/>
          <w:shd w:val="clear" w:color="auto" w:fill="FFFFFF"/>
        </w:rPr>
        <w:t xml:space="preserve">Hope D, </w:t>
      </w:r>
      <w:proofErr w:type="spellStart"/>
      <w:r w:rsidRPr="002D6E86">
        <w:rPr>
          <w:rFonts w:ascii="Arial" w:hAnsi="Arial" w:cs="Arial"/>
          <w:color w:val="222222"/>
          <w:sz w:val="20"/>
          <w:szCs w:val="20"/>
          <w:shd w:val="clear" w:color="auto" w:fill="FFFFFF"/>
        </w:rPr>
        <w:t>Gries</w:t>
      </w:r>
      <w:proofErr w:type="spellEnd"/>
      <w:r w:rsidRPr="002D6E86">
        <w:rPr>
          <w:rFonts w:ascii="Arial" w:hAnsi="Arial" w:cs="Arial"/>
          <w:color w:val="222222"/>
          <w:sz w:val="20"/>
          <w:szCs w:val="20"/>
          <w:shd w:val="clear" w:color="auto" w:fill="FFFFFF"/>
        </w:rPr>
        <w:t xml:space="preserve"> C, Zhu WX, Fagan WF, Redman CL, Grimm NB, Nelson AL, Martin C, </w:t>
      </w:r>
      <w:proofErr w:type="spellStart"/>
      <w:r w:rsidRPr="002D6E86">
        <w:rPr>
          <w:rFonts w:ascii="Arial" w:hAnsi="Arial" w:cs="Arial"/>
          <w:color w:val="222222"/>
          <w:sz w:val="20"/>
          <w:szCs w:val="20"/>
          <w:shd w:val="clear" w:color="auto" w:fill="FFFFFF"/>
        </w:rPr>
        <w:t>Kinzig</w:t>
      </w:r>
      <w:proofErr w:type="spellEnd"/>
      <w:r w:rsidRPr="002D6E86">
        <w:rPr>
          <w:rFonts w:ascii="Arial" w:hAnsi="Arial" w:cs="Arial"/>
          <w:color w:val="222222"/>
          <w:sz w:val="20"/>
          <w:szCs w:val="20"/>
          <w:shd w:val="clear" w:color="auto" w:fill="FFFFFF"/>
        </w:rPr>
        <w:t xml:space="preserve"> A. 2003 Socioeconomics drive urban plant diversity. Proc. Natl Acad. Sci. USA 100, 8788–8792. (</w:t>
      </w:r>
      <w:proofErr w:type="gramStart"/>
      <w:r w:rsidRPr="002D6E86">
        <w:rPr>
          <w:rFonts w:ascii="Arial" w:hAnsi="Arial" w:cs="Arial"/>
          <w:color w:val="222222"/>
          <w:sz w:val="20"/>
          <w:szCs w:val="20"/>
          <w:shd w:val="clear" w:color="auto" w:fill="FFFFFF"/>
        </w:rPr>
        <w:t>doi</w:t>
      </w:r>
      <w:proofErr w:type="gramEnd"/>
      <w:r w:rsidRPr="002D6E86">
        <w:rPr>
          <w:rFonts w:ascii="Arial" w:hAnsi="Arial" w:cs="Arial"/>
          <w:color w:val="222222"/>
          <w:sz w:val="20"/>
          <w:szCs w:val="20"/>
          <w:shd w:val="clear" w:color="auto" w:fill="FFFFFF"/>
        </w:rPr>
        <w:t>:10.1073/ pnas.1537557100)</w:t>
      </w:r>
      <w:r w:rsidRPr="002D6E86">
        <w:rPr>
          <w:rFonts w:ascii="Arial" w:hAnsi="Arial" w:cs="Arial"/>
          <w:color w:val="222222"/>
          <w:sz w:val="20"/>
          <w:szCs w:val="20"/>
          <w:shd w:val="clear" w:color="auto" w:fill="FFFFFF"/>
        </w:rPr>
        <w:t xml:space="preserve"> </w:t>
      </w:r>
    </w:p>
    <w:p w14:paraId="7BE5A0C2" w14:textId="323DC1B0" w:rsidR="008A751E" w:rsidRDefault="008A751E"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Jha, S., E</w:t>
      </w:r>
      <w:proofErr w:type="spellStart"/>
      <w:r>
        <w:rPr>
          <w:rFonts w:ascii="Arial" w:hAnsi="Arial" w:cs="Arial"/>
          <w:color w:val="222222"/>
          <w:sz w:val="20"/>
          <w:szCs w:val="20"/>
          <w:shd w:val="clear" w:color="auto" w:fill="FFFFFF"/>
        </w:rPr>
        <w:t>gerer</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Bichier</w:t>
      </w:r>
      <w:proofErr w:type="spellEnd"/>
      <w:r>
        <w:rPr>
          <w:rFonts w:ascii="Arial" w:hAnsi="Arial" w:cs="Arial"/>
          <w:color w:val="222222"/>
          <w:sz w:val="20"/>
          <w:szCs w:val="20"/>
          <w:shd w:val="clear" w:color="auto" w:fill="FFFFFF"/>
        </w:rPr>
        <w:t xml:space="preserve">, P., Cohen, H., </w:t>
      </w:r>
      <w:proofErr w:type="spellStart"/>
      <w:r>
        <w:rPr>
          <w:rFonts w:ascii="Arial" w:hAnsi="Arial" w:cs="Arial"/>
          <w:color w:val="222222"/>
          <w:sz w:val="20"/>
          <w:szCs w:val="20"/>
          <w:shd w:val="clear" w:color="auto" w:fill="FFFFFF"/>
        </w:rPr>
        <w:t>Liere</w:t>
      </w:r>
      <w:proofErr w:type="spellEnd"/>
      <w:r>
        <w:rPr>
          <w:rFonts w:ascii="Arial" w:hAnsi="Arial" w:cs="Arial"/>
          <w:color w:val="222222"/>
          <w:sz w:val="20"/>
          <w:szCs w:val="20"/>
          <w:shd w:val="clear" w:color="auto" w:fill="FFFFFF"/>
        </w:rPr>
        <w:t>, H., Lin, B., ... &amp; Philpott, S. M. (2023). Multiple ecosystem service synergies and landscape mediation of biodiversity within urban agroecosystems. </w:t>
      </w:r>
      <w:r>
        <w:rPr>
          <w:rFonts w:ascii="Arial" w:hAnsi="Arial" w:cs="Arial"/>
          <w:i/>
          <w:iCs/>
          <w:color w:val="222222"/>
          <w:sz w:val="20"/>
          <w:szCs w:val="20"/>
          <w:shd w:val="clear" w:color="auto" w:fill="FFFFFF"/>
        </w:rPr>
        <w:t>Ecology Letters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(3), 369-383.</w:t>
      </w:r>
    </w:p>
    <w:p w14:paraId="026AC7BE" w14:textId="77777777" w:rsidR="00D90CE9" w:rsidRDefault="00D90CE9" w:rsidP="00DC0556">
      <w:pPr>
        <w:rPr>
          <w:rStyle w:val="author"/>
          <w:rFonts w:ascii="Open Sans" w:hAnsi="Open Sans" w:cs="Open Sans"/>
          <w:color w:val="1C1D1E"/>
          <w:sz w:val="21"/>
          <w:szCs w:val="21"/>
          <w:shd w:val="clear" w:color="auto" w:fill="EFEFF0"/>
        </w:rPr>
      </w:pPr>
      <w:r>
        <w:rPr>
          <w:rStyle w:val="author"/>
          <w:rFonts w:ascii="Open Sans" w:hAnsi="Open Sans" w:cs="Open Sans"/>
          <w:color w:val="1C1D1E"/>
          <w:sz w:val="21"/>
          <w:szCs w:val="21"/>
          <w:shd w:val="clear" w:color="auto" w:fill="EFEFF0"/>
        </w:rPr>
        <w:t>Jha, S.</w:t>
      </w:r>
      <w:r>
        <w:rPr>
          <w:rFonts w:ascii="Open Sans" w:hAnsi="Open Sans" w:cs="Open Sans"/>
          <w:color w:val="1C1D1E"/>
          <w:sz w:val="21"/>
          <w:szCs w:val="21"/>
          <w:shd w:val="clear" w:color="auto" w:fill="EFEFF0"/>
        </w:rPr>
        <w:t>, &amp; </w:t>
      </w:r>
      <w:proofErr w:type="spellStart"/>
      <w:r>
        <w:rPr>
          <w:rStyle w:val="author"/>
          <w:rFonts w:ascii="Open Sans" w:hAnsi="Open Sans" w:cs="Open Sans"/>
          <w:color w:val="1C1D1E"/>
          <w:sz w:val="21"/>
          <w:szCs w:val="21"/>
          <w:shd w:val="clear" w:color="auto" w:fill="EFEFF0"/>
        </w:rPr>
        <w:t>Kremen</w:t>
      </w:r>
      <w:proofErr w:type="spellEnd"/>
      <w:r>
        <w:rPr>
          <w:rStyle w:val="author"/>
          <w:rFonts w:ascii="Open Sans" w:hAnsi="Open Sans" w:cs="Open Sans"/>
          <w:color w:val="1C1D1E"/>
          <w:sz w:val="21"/>
          <w:szCs w:val="21"/>
          <w:shd w:val="clear" w:color="auto" w:fill="EFEFF0"/>
        </w:rPr>
        <w:t>, C.</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2013a</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Resource diversity and landscape-level homogeneity drive native bee foraging</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Proceedings of the National Academy of Sciences of the United States of America</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110</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555</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558</w:t>
      </w:r>
      <w:r>
        <w:rPr>
          <w:rFonts w:ascii="Open Sans" w:hAnsi="Open Sans" w:cs="Open Sans"/>
          <w:color w:val="1C1D1E"/>
          <w:sz w:val="21"/>
          <w:szCs w:val="21"/>
          <w:shd w:val="clear" w:color="auto" w:fill="EFEFF0"/>
        </w:rPr>
        <w:t>. </w:t>
      </w:r>
      <w:hyperlink r:id="rId11" w:history="1">
        <w:r>
          <w:rPr>
            <w:rStyle w:val="Hyperlink"/>
            <w:rFonts w:ascii="Open Sans" w:hAnsi="Open Sans" w:cs="Open Sans"/>
            <w:color w:val="005274"/>
            <w:sz w:val="21"/>
            <w:szCs w:val="21"/>
            <w:shd w:val="clear" w:color="auto" w:fill="EFEFF0"/>
          </w:rPr>
          <w:t>https://doi.org/10.1073/pnas.1208682110</w:t>
        </w:r>
      </w:hyperlink>
      <w:r>
        <w:rPr>
          <w:rStyle w:val="author"/>
          <w:rFonts w:ascii="Open Sans" w:hAnsi="Open Sans" w:cs="Open Sans"/>
          <w:color w:val="1C1D1E"/>
          <w:sz w:val="21"/>
          <w:szCs w:val="21"/>
          <w:shd w:val="clear" w:color="auto" w:fill="EFEFF0"/>
        </w:rPr>
        <w:t xml:space="preserve"> </w:t>
      </w:r>
    </w:p>
    <w:p w14:paraId="4B3BFC55" w14:textId="2C824577" w:rsidR="00D90CE9" w:rsidRDefault="00D90CE9" w:rsidP="00DC0556">
      <w:pPr>
        <w:rPr>
          <w:rFonts w:ascii="Open Sans" w:hAnsi="Open Sans" w:cs="Open Sans"/>
          <w:color w:val="1C1D1E"/>
          <w:sz w:val="21"/>
          <w:szCs w:val="21"/>
          <w:shd w:val="clear" w:color="auto" w:fill="EFEFF0"/>
        </w:rPr>
      </w:pPr>
      <w:r>
        <w:rPr>
          <w:rStyle w:val="author"/>
          <w:rFonts w:ascii="Open Sans" w:hAnsi="Open Sans" w:cs="Open Sans"/>
          <w:color w:val="1C1D1E"/>
          <w:sz w:val="21"/>
          <w:szCs w:val="21"/>
          <w:shd w:val="clear" w:color="auto" w:fill="EFEFF0"/>
        </w:rPr>
        <w:t>Jha, S.</w:t>
      </w:r>
      <w:r>
        <w:rPr>
          <w:rFonts w:ascii="Open Sans" w:hAnsi="Open Sans" w:cs="Open Sans"/>
          <w:color w:val="1C1D1E"/>
          <w:sz w:val="21"/>
          <w:szCs w:val="21"/>
          <w:shd w:val="clear" w:color="auto" w:fill="EFEFF0"/>
        </w:rPr>
        <w:t>, &amp; </w:t>
      </w:r>
      <w:proofErr w:type="spellStart"/>
      <w:r>
        <w:rPr>
          <w:rStyle w:val="author"/>
          <w:rFonts w:ascii="Open Sans" w:hAnsi="Open Sans" w:cs="Open Sans"/>
          <w:color w:val="1C1D1E"/>
          <w:sz w:val="21"/>
          <w:szCs w:val="21"/>
          <w:shd w:val="clear" w:color="auto" w:fill="EFEFF0"/>
        </w:rPr>
        <w:t>Kremen</w:t>
      </w:r>
      <w:proofErr w:type="spellEnd"/>
      <w:r>
        <w:rPr>
          <w:rStyle w:val="author"/>
          <w:rFonts w:ascii="Open Sans" w:hAnsi="Open Sans" w:cs="Open Sans"/>
          <w:color w:val="1C1D1E"/>
          <w:sz w:val="21"/>
          <w:szCs w:val="21"/>
          <w:shd w:val="clear" w:color="auto" w:fill="EFEFF0"/>
        </w:rPr>
        <w:t>, C.</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2013b</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Urban land use limits regional bumble bee gene flow</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Molecular Ecology</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22</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2483</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2495</w:t>
      </w:r>
      <w:r w:rsidRPr="00D90CE9">
        <w:t xml:space="preserve"> </w:t>
      </w:r>
      <w:hyperlink r:id="rId12" w:history="1">
        <w:r>
          <w:rPr>
            <w:rStyle w:val="Hyperlink"/>
            <w:rFonts w:ascii="Open Sans" w:hAnsi="Open Sans" w:cs="Open Sans"/>
            <w:color w:val="005274"/>
            <w:sz w:val="21"/>
            <w:szCs w:val="21"/>
            <w:shd w:val="clear" w:color="auto" w:fill="EFEFF0"/>
          </w:rPr>
          <w:t>https://doi.org/10.1111/mec.12275</w:t>
        </w:r>
      </w:hyperlink>
      <w:r>
        <w:rPr>
          <w:rFonts w:ascii="Open Sans" w:hAnsi="Open Sans" w:cs="Open Sans"/>
          <w:color w:val="1C1D1E"/>
          <w:sz w:val="21"/>
          <w:szCs w:val="21"/>
          <w:shd w:val="clear" w:color="auto" w:fill="EFEFF0"/>
        </w:rPr>
        <w:t>.</w:t>
      </w:r>
    </w:p>
    <w:p w14:paraId="4B6D4EF5" w14:textId="736CEFDB" w:rsidR="00F2665B" w:rsidRPr="00F2665B" w:rsidRDefault="00F2665B" w:rsidP="00DC0556">
      <w:pPr>
        <w:rPr>
          <w:rStyle w:val="autho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Kaiser-Bunbury, C. N., </w:t>
      </w:r>
      <w:proofErr w:type="spellStart"/>
      <w:r>
        <w:rPr>
          <w:rFonts w:ascii="Arial" w:hAnsi="Arial" w:cs="Arial"/>
          <w:color w:val="222222"/>
          <w:sz w:val="20"/>
          <w:szCs w:val="20"/>
          <w:shd w:val="clear" w:color="auto" w:fill="FFFFFF"/>
        </w:rPr>
        <w:t>Mougal</w:t>
      </w:r>
      <w:proofErr w:type="spellEnd"/>
      <w:r>
        <w:rPr>
          <w:rFonts w:ascii="Arial" w:hAnsi="Arial" w:cs="Arial"/>
          <w:color w:val="222222"/>
          <w:sz w:val="20"/>
          <w:szCs w:val="20"/>
          <w:shd w:val="clear" w:color="auto" w:fill="FFFFFF"/>
        </w:rPr>
        <w:t xml:space="preserve">, J., Whittington, A. E., Valentin, T., Gabriel, R., Olesen, J. M., &amp; </w:t>
      </w:r>
      <w:proofErr w:type="spellStart"/>
      <w:r>
        <w:rPr>
          <w:rFonts w:ascii="Arial" w:hAnsi="Arial" w:cs="Arial"/>
          <w:color w:val="222222"/>
          <w:sz w:val="20"/>
          <w:szCs w:val="20"/>
          <w:shd w:val="clear" w:color="auto" w:fill="FFFFFF"/>
        </w:rPr>
        <w:t>Blüthgen</w:t>
      </w:r>
      <w:proofErr w:type="spellEnd"/>
      <w:r>
        <w:rPr>
          <w:rFonts w:ascii="Arial" w:hAnsi="Arial" w:cs="Arial"/>
          <w:color w:val="222222"/>
          <w:sz w:val="20"/>
          <w:szCs w:val="20"/>
          <w:shd w:val="clear" w:color="auto" w:fill="FFFFFF"/>
        </w:rPr>
        <w:t>, N. (2017). Ecosystem restoration strengthens pollination network resilience and function. </w:t>
      </w:r>
      <w:r>
        <w:rPr>
          <w:rFonts w:ascii="Arial" w:hAnsi="Arial" w:cs="Arial"/>
          <w:i/>
          <w:iCs/>
          <w:color w:val="222222"/>
          <w:sz w:val="20"/>
          <w:szCs w:val="20"/>
          <w:shd w:val="clear" w:color="auto" w:fill="FFFFFF"/>
        </w:rPr>
        <w:t>Nature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542</w:t>
      </w:r>
      <w:r>
        <w:rPr>
          <w:rFonts w:ascii="Arial" w:hAnsi="Arial" w:cs="Arial"/>
          <w:color w:val="222222"/>
          <w:sz w:val="20"/>
          <w:szCs w:val="20"/>
          <w:shd w:val="clear" w:color="auto" w:fill="FFFFFF"/>
        </w:rPr>
        <w:t>(7640), 223-227.</w:t>
      </w:r>
    </w:p>
    <w:p w14:paraId="0936EB13" w14:textId="33A7E654" w:rsidR="00910C55" w:rsidRPr="00DC0556" w:rsidRDefault="00910C55" w:rsidP="00DC0556">
      <w:pPr>
        <w:rPr>
          <w:rStyle w:val="author"/>
          <w:rFonts w:cstheme="minorHAnsi"/>
          <w:color w:val="1C1D1E"/>
          <w:shd w:val="clear" w:color="auto" w:fill="EFEFF0"/>
        </w:rPr>
      </w:pPr>
      <w:proofErr w:type="spellStart"/>
      <w:r>
        <w:rPr>
          <w:rStyle w:val="author"/>
          <w:rFonts w:ascii="Open Sans" w:hAnsi="Open Sans" w:cs="Open Sans"/>
          <w:color w:val="1C1D1E"/>
          <w:sz w:val="21"/>
          <w:szCs w:val="21"/>
          <w:shd w:val="clear" w:color="auto" w:fill="EFEFF0"/>
        </w:rPr>
        <w:t>Leitão</w:t>
      </w:r>
      <w:proofErr w:type="spellEnd"/>
      <w:r>
        <w:rPr>
          <w:rStyle w:val="author"/>
          <w:rFonts w:ascii="Open Sans" w:hAnsi="Open Sans" w:cs="Open Sans"/>
          <w:color w:val="1C1D1E"/>
          <w:sz w:val="21"/>
          <w:szCs w:val="21"/>
          <w:shd w:val="clear" w:color="auto" w:fill="EFEFF0"/>
        </w:rPr>
        <w:t>, R. P.</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J. </w:t>
      </w:r>
      <w:proofErr w:type="spellStart"/>
      <w:r>
        <w:rPr>
          <w:rStyle w:val="author"/>
          <w:rFonts w:ascii="Open Sans" w:hAnsi="Open Sans" w:cs="Open Sans"/>
          <w:color w:val="1C1D1E"/>
          <w:sz w:val="21"/>
          <w:szCs w:val="21"/>
          <w:shd w:val="clear" w:color="auto" w:fill="EFEFF0"/>
        </w:rPr>
        <w:t>Zuanon</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S. </w:t>
      </w:r>
      <w:proofErr w:type="spellStart"/>
      <w:r>
        <w:rPr>
          <w:rStyle w:val="author"/>
          <w:rFonts w:ascii="Open Sans" w:hAnsi="Open Sans" w:cs="Open Sans"/>
          <w:color w:val="1C1D1E"/>
          <w:sz w:val="21"/>
          <w:szCs w:val="21"/>
          <w:shd w:val="clear" w:color="auto" w:fill="EFEFF0"/>
        </w:rPr>
        <w:t>Villéger</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S. E. Williams</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C. </w:t>
      </w:r>
      <w:proofErr w:type="spellStart"/>
      <w:r>
        <w:rPr>
          <w:rStyle w:val="author"/>
          <w:rFonts w:ascii="Open Sans" w:hAnsi="Open Sans" w:cs="Open Sans"/>
          <w:color w:val="1C1D1E"/>
          <w:sz w:val="21"/>
          <w:szCs w:val="21"/>
          <w:shd w:val="clear" w:color="auto" w:fill="EFEFF0"/>
        </w:rPr>
        <w:t>Baraloto</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C. </w:t>
      </w:r>
      <w:proofErr w:type="spellStart"/>
      <w:r>
        <w:rPr>
          <w:rStyle w:val="author"/>
          <w:rFonts w:ascii="Open Sans" w:hAnsi="Open Sans" w:cs="Open Sans"/>
          <w:color w:val="1C1D1E"/>
          <w:sz w:val="21"/>
          <w:szCs w:val="21"/>
          <w:shd w:val="clear" w:color="auto" w:fill="EFEFF0"/>
        </w:rPr>
        <w:t>Fortunel</w:t>
      </w:r>
      <w:proofErr w:type="spellEnd"/>
      <w:r>
        <w:rPr>
          <w:rFonts w:ascii="Open Sans" w:hAnsi="Open Sans" w:cs="Open Sans"/>
          <w:color w:val="1C1D1E"/>
          <w:sz w:val="21"/>
          <w:szCs w:val="21"/>
          <w:shd w:val="clear" w:color="auto" w:fill="EFEFF0"/>
        </w:rPr>
        <w:t>, and </w:t>
      </w:r>
      <w:r>
        <w:rPr>
          <w:rStyle w:val="author"/>
          <w:rFonts w:ascii="Open Sans" w:hAnsi="Open Sans" w:cs="Open Sans"/>
          <w:color w:val="1C1D1E"/>
          <w:sz w:val="21"/>
          <w:szCs w:val="21"/>
          <w:shd w:val="clear" w:color="auto" w:fill="EFEFF0"/>
        </w:rPr>
        <w:t xml:space="preserve">D. </w:t>
      </w:r>
      <w:proofErr w:type="spellStart"/>
      <w:r>
        <w:rPr>
          <w:rStyle w:val="author"/>
          <w:rFonts w:ascii="Open Sans" w:hAnsi="Open Sans" w:cs="Open Sans"/>
          <w:color w:val="1C1D1E"/>
          <w:sz w:val="21"/>
          <w:szCs w:val="21"/>
          <w:shd w:val="clear" w:color="auto" w:fill="EFEFF0"/>
        </w:rPr>
        <w:t>Mouillot</w:t>
      </w:r>
      <w:proofErr w:type="spellEnd"/>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2016</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Rare Species Contribute Disproportionately to the Functional Structure of Species Assemblages</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Proceedings of the Royal Society B: Biological Sciences</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283</w:t>
      </w:r>
      <w:r>
        <w:rPr>
          <w:rFonts w:ascii="Open Sans" w:hAnsi="Open Sans" w:cs="Open Sans"/>
          <w:color w:val="1C1D1E"/>
          <w:sz w:val="21"/>
          <w:szCs w:val="21"/>
          <w:shd w:val="clear" w:color="auto" w:fill="EFEFF0"/>
        </w:rPr>
        <w:t>(</w:t>
      </w:r>
      <w:r>
        <w:rPr>
          <w:rStyle w:val="citedissue"/>
          <w:rFonts w:ascii="Open Sans" w:hAnsi="Open Sans" w:cs="Open Sans"/>
          <w:color w:val="1C1D1E"/>
          <w:sz w:val="21"/>
          <w:szCs w:val="21"/>
          <w:shd w:val="clear" w:color="auto" w:fill="EFEFF0"/>
        </w:rPr>
        <w:t>1828</w:t>
      </w:r>
      <w:r>
        <w:rPr>
          <w:rFonts w:ascii="Open Sans" w:hAnsi="Open Sans" w:cs="Open Sans"/>
          <w:color w:val="1C1D1E"/>
          <w:sz w:val="21"/>
          <w:szCs w:val="21"/>
          <w:shd w:val="clear" w:color="auto" w:fill="EFEFF0"/>
        </w:rPr>
        <w:t>): 20160084.</w:t>
      </w:r>
    </w:p>
    <w:p w14:paraId="010D1D99" w14:textId="77777777" w:rsidR="00FF3B0C" w:rsidRDefault="00FF3B0C" w:rsidP="00DC0556">
      <w:pPr>
        <w:rPr>
          <w:rFonts w:ascii="Georgia" w:hAnsi="Georgia"/>
          <w:color w:val="282828"/>
          <w:sz w:val="21"/>
          <w:szCs w:val="21"/>
          <w:shd w:val="clear" w:color="auto" w:fill="F7F7F7"/>
        </w:rPr>
      </w:pPr>
      <w:r>
        <w:rPr>
          <w:rFonts w:ascii="Georgia" w:hAnsi="Georgia"/>
          <w:color w:val="282828"/>
          <w:sz w:val="21"/>
          <w:szCs w:val="21"/>
          <w:shd w:val="clear" w:color="auto" w:fill="F7F7F7"/>
        </w:rPr>
        <w:t>Leong, M., and Roderick, G. K. (2015). Remote sensing captures varying temporal patterns of vegetation between human-altered and natural landscapes. </w:t>
      </w:r>
      <w:proofErr w:type="spellStart"/>
      <w:r>
        <w:rPr>
          <w:rFonts w:ascii="Helvetica" w:hAnsi="Helvetica" w:cs="Helvetica"/>
          <w:i/>
          <w:iCs/>
          <w:color w:val="282828"/>
          <w:sz w:val="21"/>
          <w:szCs w:val="21"/>
          <w:shd w:val="clear" w:color="auto" w:fill="F7F7F7"/>
        </w:rPr>
        <w:t>Peerj</w:t>
      </w:r>
      <w:proofErr w:type="spellEnd"/>
      <w:r>
        <w:rPr>
          <w:rFonts w:ascii="Helvetica" w:hAnsi="Helvetica" w:cs="Helvetica"/>
          <w:i/>
          <w:iCs/>
          <w:color w:val="282828"/>
          <w:sz w:val="21"/>
          <w:szCs w:val="21"/>
          <w:shd w:val="clear" w:color="auto" w:fill="F7F7F7"/>
        </w:rPr>
        <w:t>.</w:t>
      </w:r>
      <w:r>
        <w:rPr>
          <w:rFonts w:ascii="Georgia" w:hAnsi="Georgia"/>
          <w:color w:val="282828"/>
          <w:sz w:val="21"/>
          <w:szCs w:val="21"/>
          <w:shd w:val="clear" w:color="auto" w:fill="F7F7F7"/>
        </w:rPr>
        <w:t> </w:t>
      </w:r>
      <w:proofErr w:type="gramStart"/>
      <w:r>
        <w:rPr>
          <w:rFonts w:ascii="Georgia" w:hAnsi="Georgia"/>
          <w:color w:val="282828"/>
          <w:sz w:val="21"/>
          <w:szCs w:val="21"/>
          <w:shd w:val="clear" w:color="auto" w:fill="F7F7F7"/>
        </w:rPr>
        <w:t>3:e</w:t>
      </w:r>
      <w:proofErr w:type="gramEnd"/>
      <w:r>
        <w:rPr>
          <w:rFonts w:ascii="Georgia" w:hAnsi="Georgia"/>
          <w:color w:val="282828"/>
          <w:sz w:val="21"/>
          <w:szCs w:val="21"/>
          <w:shd w:val="clear" w:color="auto" w:fill="F7F7F7"/>
        </w:rPr>
        <w:t xml:space="preserve">1141. </w:t>
      </w:r>
      <w:proofErr w:type="spellStart"/>
      <w:r>
        <w:rPr>
          <w:rFonts w:ascii="Georgia" w:hAnsi="Georgia"/>
          <w:color w:val="282828"/>
          <w:sz w:val="21"/>
          <w:szCs w:val="21"/>
          <w:shd w:val="clear" w:color="auto" w:fill="F7F7F7"/>
        </w:rPr>
        <w:t>doi</w:t>
      </w:r>
      <w:proofErr w:type="spellEnd"/>
      <w:r>
        <w:rPr>
          <w:rFonts w:ascii="Georgia" w:hAnsi="Georgia"/>
          <w:color w:val="282828"/>
          <w:sz w:val="21"/>
          <w:szCs w:val="21"/>
          <w:shd w:val="clear" w:color="auto" w:fill="F7F7F7"/>
        </w:rPr>
        <w:t>: 10.7717/peerj.1141</w:t>
      </w:r>
    </w:p>
    <w:p w14:paraId="45BD34B0" w14:textId="606AECD9" w:rsidR="008A751E" w:rsidRDefault="008A751E"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Lin, B. B., Philpott, S. M., &amp; Jha, S. (2015). The future of urban agriculture and biodiversity-ecosystem services: Challenges and next steps. </w:t>
      </w:r>
      <w:r>
        <w:rPr>
          <w:rFonts w:ascii="Arial" w:hAnsi="Arial" w:cs="Arial"/>
          <w:i/>
          <w:iCs/>
          <w:color w:val="222222"/>
          <w:sz w:val="20"/>
          <w:szCs w:val="20"/>
          <w:shd w:val="clear" w:color="auto" w:fill="FFFFFF"/>
        </w:rPr>
        <w:t>Basic and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16</w:t>
      </w:r>
      <w:r>
        <w:rPr>
          <w:rFonts w:ascii="Arial" w:hAnsi="Arial" w:cs="Arial"/>
          <w:color w:val="222222"/>
          <w:sz w:val="20"/>
          <w:szCs w:val="20"/>
          <w:shd w:val="clear" w:color="auto" w:fill="FFFFFF"/>
        </w:rPr>
        <w:t>(3), 189-201.</w:t>
      </w:r>
    </w:p>
    <w:p w14:paraId="628C59EF" w14:textId="2A7E1D4D" w:rsidR="008B598A" w:rsidRDefault="008B598A"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Martins, K. T., Gonzalez, A., &amp; </w:t>
      </w:r>
      <w:proofErr w:type="spellStart"/>
      <w:r>
        <w:rPr>
          <w:rFonts w:ascii="Arial" w:hAnsi="Arial" w:cs="Arial"/>
          <w:color w:val="222222"/>
          <w:sz w:val="20"/>
          <w:szCs w:val="20"/>
          <w:shd w:val="clear" w:color="auto" w:fill="FFFFFF"/>
        </w:rPr>
        <w:t>Lechowicz</w:t>
      </w:r>
      <w:proofErr w:type="spellEnd"/>
      <w:r>
        <w:rPr>
          <w:rFonts w:ascii="Arial" w:hAnsi="Arial" w:cs="Arial"/>
          <w:color w:val="222222"/>
          <w:sz w:val="20"/>
          <w:szCs w:val="20"/>
          <w:shd w:val="clear" w:color="auto" w:fill="FFFFFF"/>
        </w:rPr>
        <w:t>, M. J. (2017). Patterns of pollinator turnover and increasing diversity associated with urban habitats. </w:t>
      </w:r>
      <w:r>
        <w:rPr>
          <w:rFonts w:ascii="Arial" w:hAnsi="Arial" w:cs="Arial"/>
          <w:i/>
          <w:iCs/>
          <w:color w:val="222222"/>
          <w:sz w:val="20"/>
          <w:szCs w:val="20"/>
          <w:shd w:val="clear" w:color="auto" w:fill="FFFFFF"/>
        </w:rPr>
        <w:t>Urban Ecosystems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w:t>
      </w:r>
      <w:r>
        <w:rPr>
          <w:rFonts w:ascii="Arial" w:hAnsi="Arial" w:cs="Arial"/>
          <w:color w:val="222222"/>
          <w:sz w:val="20"/>
          <w:szCs w:val="20"/>
          <w:shd w:val="clear" w:color="auto" w:fill="FFFFFF"/>
        </w:rPr>
        <w:t>, 1359-1371.</w:t>
      </w:r>
    </w:p>
    <w:p w14:paraId="58C134FE" w14:textId="3EFDC20C" w:rsidR="00ED0DF7" w:rsidRDefault="00ED0DF7"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McDonald, R. I., Biswas, T., Sachar, C., Housman, I., Boucher, T. M., Balk, D., ... &amp; </w:t>
      </w:r>
      <w:proofErr w:type="spellStart"/>
      <w:r>
        <w:rPr>
          <w:rFonts w:ascii="Arial" w:hAnsi="Arial" w:cs="Arial"/>
          <w:color w:val="222222"/>
          <w:sz w:val="20"/>
          <w:szCs w:val="20"/>
          <w:shd w:val="clear" w:color="auto" w:fill="FFFFFF"/>
        </w:rPr>
        <w:t>Leyk</w:t>
      </w:r>
      <w:proofErr w:type="spellEnd"/>
      <w:r>
        <w:rPr>
          <w:rFonts w:ascii="Arial" w:hAnsi="Arial" w:cs="Arial"/>
          <w:color w:val="222222"/>
          <w:sz w:val="20"/>
          <w:szCs w:val="20"/>
          <w:shd w:val="clear" w:color="auto" w:fill="FFFFFF"/>
        </w:rPr>
        <w:t>, S. (2021). The tree cover and temperature disparity in US urbanized areas: Quantifying the association with income across 5,723 communities. </w:t>
      </w:r>
      <w:proofErr w:type="spellStart"/>
      <w:r>
        <w:rPr>
          <w:rFonts w:ascii="Arial" w:hAnsi="Arial" w:cs="Arial"/>
          <w:i/>
          <w:iCs/>
          <w:color w:val="222222"/>
          <w:sz w:val="20"/>
          <w:szCs w:val="20"/>
          <w:shd w:val="clear" w:color="auto" w:fill="FFFFFF"/>
        </w:rPr>
        <w:t>PloS</w:t>
      </w:r>
      <w:proofErr w:type="spellEnd"/>
      <w:r>
        <w:rPr>
          <w:rFonts w:ascii="Arial" w:hAnsi="Arial" w:cs="Arial"/>
          <w:i/>
          <w:iCs/>
          <w:color w:val="222222"/>
          <w:sz w:val="20"/>
          <w:szCs w:val="20"/>
          <w:shd w:val="clear" w:color="auto" w:fill="FFFFFF"/>
        </w:rPr>
        <w:t xml:space="preserve"> one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16</w:t>
      </w:r>
      <w:r>
        <w:rPr>
          <w:rFonts w:ascii="Arial" w:hAnsi="Arial" w:cs="Arial"/>
          <w:color w:val="222222"/>
          <w:sz w:val="20"/>
          <w:szCs w:val="20"/>
          <w:shd w:val="clear" w:color="auto" w:fill="FFFFFF"/>
        </w:rPr>
        <w:t>(4), e0249715.</w:t>
      </w:r>
    </w:p>
    <w:p w14:paraId="469266B6" w14:textId="3242BF9A" w:rsidR="00DC0556" w:rsidRDefault="00DC0556" w:rsidP="00DC0556">
      <w:pPr>
        <w:rPr>
          <w:rStyle w:val="groupname"/>
          <w:rFonts w:cstheme="minorHAnsi"/>
          <w:color w:val="1C1D1E"/>
          <w:shd w:val="clear" w:color="auto" w:fill="EFEFF0"/>
        </w:rPr>
      </w:pPr>
      <w:r w:rsidRPr="00DC0556">
        <w:rPr>
          <w:rStyle w:val="author"/>
          <w:rFonts w:cstheme="minorHAnsi"/>
          <w:color w:val="1C1D1E"/>
          <w:shd w:val="clear" w:color="auto" w:fill="EFEFF0"/>
        </w:rPr>
        <w:t>McKinney, M. L.</w:t>
      </w:r>
      <w:r w:rsidRPr="00DC0556">
        <w:rPr>
          <w:rFonts w:cstheme="minorHAnsi"/>
          <w:shd w:val="clear" w:color="auto" w:fill="EFEFF0"/>
        </w:rPr>
        <w:t> </w:t>
      </w:r>
      <w:r w:rsidRPr="00DC0556">
        <w:rPr>
          <w:rStyle w:val="pubyear"/>
          <w:rFonts w:cstheme="minorHAnsi"/>
          <w:color w:val="1C1D1E"/>
          <w:shd w:val="clear" w:color="auto" w:fill="EFEFF0"/>
        </w:rPr>
        <w:t>2006</w:t>
      </w:r>
      <w:r w:rsidRPr="00DC0556">
        <w:rPr>
          <w:rFonts w:cstheme="minorHAnsi"/>
          <w:shd w:val="clear" w:color="auto" w:fill="EFEFF0"/>
        </w:rPr>
        <w:t>. “</w:t>
      </w:r>
      <w:r w:rsidRPr="00DC0556">
        <w:rPr>
          <w:rStyle w:val="articletitle"/>
          <w:rFonts w:cstheme="minorHAnsi"/>
          <w:color w:val="1C1D1E"/>
          <w:shd w:val="clear" w:color="auto" w:fill="EFEFF0"/>
        </w:rPr>
        <w:t>Urbanization as a Major Cause of Biotic Homogenization</w:t>
      </w:r>
      <w:r w:rsidRPr="00DC0556">
        <w:rPr>
          <w:rFonts w:cstheme="minorHAnsi"/>
          <w:shd w:val="clear" w:color="auto" w:fill="EFEFF0"/>
        </w:rPr>
        <w:t>.” </w:t>
      </w:r>
      <w:r w:rsidRPr="00DC0556">
        <w:rPr>
          <w:rStyle w:val="journaltitle"/>
          <w:rFonts w:cstheme="minorHAnsi"/>
          <w:i/>
          <w:iCs/>
          <w:color w:val="1C1D1E"/>
          <w:shd w:val="clear" w:color="auto" w:fill="EFEFF0"/>
        </w:rPr>
        <w:t>Biological Conservation</w:t>
      </w:r>
      <w:r w:rsidRPr="00DC0556">
        <w:rPr>
          <w:rFonts w:cstheme="minorHAnsi"/>
          <w:shd w:val="clear" w:color="auto" w:fill="EFEFF0"/>
        </w:rPr>
        <w:t> </w:t>
      </w:r>
      <w:r w:rsidRPr="00DC0556">
        <w:rPr>
          <w:rStyle w:val="vol"/>
          <w:rFonts w:cstheme="minorHAnsi"/>
          <w:b/>
          <w:bCs/>
          <w:color w:val="1C1D1E"/>
          <w:shd w:val="clear" w:color="auto" w:fill="EFEFF0"/>
        </w:rPr>
        <w:t>127</w:t>
      </w:r>
      <w:r w:rsidRPr="00DC0556">
        <w:rPr>
          <w:rFonts w:cstheme="minorHAnsi"/>
          <w:shd w:val="clear" w:color="auto" w:fill="EFEFF0"/>
        </w:rPr>
        <w:t>(</w:t>
      </w:r>
      <w:r w:rsidRPr="00DC0556">
        <w:rPr>
          <w:rStyle w:val="citedissue"/>
          <w:rFonts w:cstheme="minorHAnsi"/>
          <w:color w:val="1C1D1E"/>
          <w:shd w:val="clear" w:color="auto" w:fill="EFEFF0"/>
        </w:rPr>
        <w:t>3</w:t>
      </w:r>
      <w:r w:rsidRPr="00DC0556">
        <w:rPr>
          <w:rFonts w:cstheme="minorHAnsi"/>
          <w:shd w:val="clear" w:color="auto" w:fill="EFEFF0"/>
        </w:rPr>
        <w:t>): </w:t>
      </w:r>
      <w:r w:rsidRPr="00DC0556">
        <w:rPr>
          <w:rStyle w:val="pagefirst"/>
          <w:rFonts w:cstheme="minorHAnsi"/>
          <w:color w:val="1C1D1E"/>
          <w:shd w:val="clear" w:color="auto" w:fill="EFEFF0"/>
        </w:rPr>
        <w:t>247</w:t>
      </w:r>
      <w:r w:rsidRPr="00DC0556">
        <w:rPr>
          <w:rFonts w:cstheme="minorHAnsi"/>
          <w:shd w:val="clear" w:color="auto" w:fill="EFEFF0"/>
        </w:rPr>
        <w:t>–</w:t>
      </w:r>
      <w:r w:rsidRPr="00DC0556">
        <w:rPr>
          <w:rStyle w:val="pagelast"/>
          <w:rFonts w:cstheme="minorHAnsi"/>
          <w:color w:val="1C1D1E"/>
          <w:shd w:val="clear" w:color="auto" w:fill="EFEFF0"/>
        </w:rPr>
        <w:t>60</w:t>
      </w:r>
      <w:r w:rsidRPr="00DC0556">
        <w:rPr>
          <w:rFonts w:cstheme="minorHAnsi"/>
          <w:shd w:val="clear" w:color="auto" w:fill="EFEFF0"/>
        </w:rPr>
        <w:t>.</w:t>
      </w:r>
      <w:r w:rsidRPr="00DC0556">
        <w:rPr>
          <w:rStyle w:val="groupname"/>
          <w:rFonts w:cstheme="minorHAnsi"/>
          <w:color w:val="1C1D1E"/>
          <w:shd w:val="clear" w:color="auto" w:fill="EFEFF0"/>
        </w:rPr>
        <w:t xml:space="preserve"> </w:t>
      </w:r>
    </w:p>
    <w:p w14:paraId="619CC21B" w14:textId="22782615" w:rsidR="00C673E9" w:rsidRDefault="00C673E9" w:rsidP="00DC0556">
      <w:pPr>
        <w:rPr>
          <w:rFonts w:ascii="Open Sans" w:hAnsi="Open Sans" w:cs="Open Sans"/>
          <w:color w:val="1C1D1E"/>
          <w:sz w:val="21"/>
          <w:szCs w:val="21"/>
          <w:shd w:val="clear" w:color="auto" w:fill="EFEFF0"/>
        </w:rPr>
      </w:pPr>
      <w:proofErr w:type="spellStart"/>
      <w:r>
        <w:rPr>
          <w:rStyle w:val="author"/>
          <w:rFonts w:ascii="Open Sans" w:hAnsi="Open Sans" w:cs="Open Sans"/>
          <w:color w:val="1C1D1E"/>
          <w:sz w:val="21"/>
          <w:szCs w:val="21"/>
          <w:shd w:val="clear" w:color="auto" w:fill="EFEFF0"/>
        </w:rPr>
        <w:t>Moroń</w:t>
      </w:r>
      <w:proofErr w:type="spellEnd"/>
      <w:r>
        <w:rPr>
          <w:rStyle w:val="author"/>
          <w:rFonts w:ascii="Open Sans" w:hAnsi="Open Sans" w:cs="Open Sans"/>
          <w:color w:val="1C1D1E"/>
          <w:sz w:val="21"/>
          <w:szCs w:val="21"/>
          <w:shd w:val="clear" w:color="auto" w:fill="EFEFF0"/>
        </w:rPr>
        <w:t>, D.</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Lenda</w:t>
      </w:r>
      <w:proofErr w:type="spellEnd"/>
      <w:r>
        <w:rPr>
          <w:rStyle w:val="author"/>
          <w:rFonts w:ascii="Open Sans" w:hAnsi="Open Sans" w:cs="Open Sans"/>
          <w:color w:val="1C1D1E"/>
          <w:sz w:val="21"/>
          <w:szCs w:val="21"/>
          <w:shd w:val="clear" w:color="auto" w:fill="EFEFF0"/>
        </w:rPr>
        <w:t>, M.</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Skórka</w:t>
      </w:r>
      <w:proofErr w:type="spellEnd"/>
      <w:r>
        <w:rPr>
          <w:rStyle w:val="author"/>
          <w:rFonts w:ascii="Open Sans" w:hAnsi="Open Sans" w:cs="Open Sans"/>
          <w:color w:val="1C1D1E"/>
          <w:sz w:val="21"/>
          <w:szCs w:val="21"/>
          <w:shd w:val="clear" w:color="auto" w:fill="EFEFF0"/>
        </w:rPr>
        <w:t>, P.</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Szentgyörgyi</w:t>
      </w:r>
      <w:proofErr w:type="spellEnd"/>
      <w:r>
        <w:rPr>
          <w:rStyle w:val="author"/>
          <w:rFonts w:ascii="Open Sans" w:hAnsi="Open Sans" w:cs="Open Sans"/>
          <w:color w:val="1C1D1E"/>
          <w:sz w:val="21"/>
          <w:szCs w:val="21"/>
          <w:shd w:val="clear" w:color="auto" w:fill="EFEFF0"/>
        </w:rPr>
        <w:t>, H.</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Settele</w:t>
      </w:r>
      <w:proofErr w:type="spellEnd"/>
      <w:r>
        <w:rPr>
          <w:rStyle w:val="author"/>
          <w:rFonts w:ascii="Open Sans" w:hAnsi="Open Sans" w:cs="Open Sans"/>
          <w:color w:val="1C1D1E"/>
          <w:sz w:val="21"/>
          <w:szCs w:val="21"/>
          <w:shd w:val="clear" w:color="auto" w:fill="EFEFF0"/>
        </w:rPr>
        <w:t>, J.</w:t>
      </w:r>
      <w:r>
        <w:rPr>
          <w:rFonts w:ascii="Open Sans" w:hAnsi="Open Sans" w:cs="Open Sans"/>
          <w:color w:val="1C1D1E"/>
          <w:sz w:val="21"/>
          <w:szCs w:val="21"/>
          <w:shd w:val="clear" w:color="auto" w:fill="EFEFF0"/>
        </w:rPr>
        <w:t> &amp; </w:t>
      </w:r>
      <w:proofErr w:type="spellStart"/>
      <w:r>
        <w:rPr>
          <w:rStyle w:val="author"/>
          <w:rFonts w:ascii="Open Sans" w:hAnsi="Open Sans" w:cs="Open Sans"/>
          <w:color w:val="1C1D1E"/>
          <w:sz w:val="21"/>
          <w:szCs w:val="21"/>
          <w:shd w:val="clear" w:color="auto" w:fill="EFEFF0"/>
        </w:rPr>
        <w:t>Woyciechowski</w:t>
      </w:r>
      <w:proofErr w:type="spellEnd"/>
      <w:r>
        <w:rPr>
          <w:rStyle w:val="author"/>
          <w:rFonts w:ascii="Open Sans" w:hAnsi="Open Sans" w:cs="Open Sans"/>
          <w:color w:val="1C1D1E"/>
          <w:sz w:val="21"/>
          <w:szCs w:val="21"/>
          <w:shd w:val="clear" w:color="auto" w:fill="EFEFF0"/>
        </w:rPr>
        <w:t>, M.</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2009</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Wild pollinator communities are negatively affected by invasion of alien goldenrods in grassland landscapes</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Biological Conservation</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142</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1322</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1332</w:t>
      </w:r>
      <w:r>
        <w:rPr>
          <w:rFonts w:ascii="Open Sans" w:hAnsi="Open Sans" w:cs="Open Sans"/>
          <w:color w:val="1C1D1E"/>
          <w:sz w:val="21"/>
          <w:szCs w:val="21"/>
          <w:shd w:val="clear" w:color="auto" w:fill="EFEFF0"/>
        </w:rPr>
        <w:t>.</w:t>
      </w:r>
    </w:p>
    <w:p w14:paraId="362ECB35" w14:textId="0FDF5208" w:rsidR="002D6E86" w:rsidRDefault="002D6E86" w:rsidP="00DC0556">
      <w:pPr>
        <w:rPr>
          <w:rFonts w:ascii="Open Sans" w:hAnsi="Open Sans" w:cs="Open Sans"/>
          <w:color w:val="1C1D1E"/>
          <w:sz w:val="21"/>
          <w:szCs w:val="21"/>
          <w:shd w:val="clear" w:color="auto" w:fill="EFEFF0"/>
        </w:rPr>
      </w:pPr>
      <w:r>
        <w:rPr>
          <w:rFonts w:ascii="Arial" w:hAnsi="Arial" w:cs="Arial"/>
          <w:color w:val="222222"/>
          <w:sz w:val="20"/>
          <w:szCs w:val="20"/>
          <w:shd w:val="clear" w:color="auto" w:fill="FFFFFF"/>
        </w:rPr>
        <w:t>Nesbitt, L., Meitner, M. J., Girling, C., Sheppard, S. R., &amp; Lu, Y. (2019). Who has access to urban vegetation? A spatial analysis of distributional green equity in 10 US cities. </w:t>
      </w:r>
      <w:r>
        <w:rPr>
          <w:rFonts w:ascii="Arial" w:hAnsi="Arial" w:cs="Arial"/>
          <w:i/>
          <w:iCs/>
          <w:color w:val="222222"/>
          <w:sz w:val="20"/>
          <w:szCs w:val="20"/>
          <w:shd w:val="clear" w:color="auto" w:fill="FFFFFF"/>
        </w:rPr>
        <w:t>Landscape and Urban Planning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181</w:t>
      </w:r>
      <w:r>
        <w:rPr>
          <w:rFonts w:ascii="Arial" w:hAnsi="Arial" w:cs="Arial"/>
          <w:color w:val="222222"/>
          <w:sz w:val="20"/>
          <w:szCs w:val="20"/>
          <w:shd w:val="clear" w:color="auto" w:fill="FFFFFF"/>
        </w:rPr>
        <w:t>, 51-79.</w:t>
      </w:r>
    </w:p>
    <w:p w14:paraId="79CEE990" w14:textId="64130F81" w:rsidR="00C673E9" w:rsidRPr="00DC0556" w:rsidRDefault="00C673E9" w:rsidP="00DC0556">
      <w:pPr>
        <w:rPr>
          <w:rStyle w:val="groupname"/>
          <w:rFonts w:cstheme="minorHAnsi"/>
          <w:color w:val="1C1D1E"/>
          <w:shd w:val="clear" w:color="auto" w:fill="EFEFF0"/>
        </w:rPr>
      </w:pPr>
      <w:r>
        <w:rPr>
          <w:rStyle w:val="author"/>
          <w:rFonts w:ascii="Open Sans" w:hAnsi="Open Sans" w:cs="Open Sans"/>
          <w:color w:val="1C1D1E"/>
          <w:sz w:val="21"/>
          <w:szCs w:val="21"/>
          <w:shd w:val="clear" w:color="auto" w:fill="EFEFF0"/>
        </w:rPr>
        <w:t>Oliver, T. H.</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Marshall, H. H.</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Morecroft</w:t>
      </w:r>
      <w:proofErr w:type="spellEnd"/>
      <w:r>
        <w:rPr>
          <w:rStyle w:val="author"/>
          <w:rFonts w:ascii="Open Sans" w:hAnsi="Open Sans" w:cs="Open Sans"/>
          <w:color w:val="1C1D1E"/>
          <w:sz w:val="21"/>
          <w:szCs w:val="21"/>
          <w:shd w:val="clear" w:color="auto" w:fill="EFEFF0"/>
        </w:rPr>
        <w:t>, M. D.</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Brereton, T.</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Prudhomme, C.</w:t>
      </w:r>
      <w:r>
        <w:rPr>
          <w:rFonts w:ascii="Open Sans" w:hAnsi="Open Sans" w:cs="Open Sans"/>
          <w:color w:val="1C1D1E"/>
          <w:sz w:val="21"/>
          <w:szCs w:val="21"/>
          <w:shd w:val="clear" w:color="auto" w:fill="EFEFF0"/>
        </w:rPr>
        <w:t> &amp; </w:t>
      </w:r>
      <w:proofErr w:type="spellStart"/>
      <w:r>
        <w:rPr>
          <w:rStyle w:val="author"/>
          <w:rFonts w:ascii="Open Sans" w:hAnsi="Open Sans" w:cs="Open Sans"/>
          <w:color w:val="1C1D1E"/>
          <w:sz w:val="21"/>
          <w:szCs w:val="21"/>
          <w:shd w:val="clear" w:color="auto" w:fill="EFEFF0"/>
        </w:rPr>
        <w:t>Huntingford</w:t>
      </w:r>
      <w:proofErr w:type="spellEnd"/>
      <w:r>
        <w:rPr>
          <w:rStyle w:val="author"/>
          <w:rFonts w:ascii="Open Sans" w:hAnsi="Open Sans" w:cs="Open Sans"/>
          <w:color w:val="1C1D1E"/>
          <w:sz w:val="21"/>
          <w:szCs w:val="21"/>
          <w:shd w:val="clear" w:color="auto" w:fill="EFEFF0"/>
        </w:rPr>
        <w:t>, C.</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2015</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Interacting effects of climate change and habitat fragmentation on drought-sensitive butterflies</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Nature Climate Change</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5</w:t>
      </w:r>
      <w:r>
        <w:rPr>
          <w:rFonts w:ascii="Open Sans" w:hAnsi="Open Sans" w:cs="Open Sans"/>
          <w:color w:val="1C1D1E"/>
          <w:sz w:val="21"/>
          <w:szCs w:val="21"/>
          <w:shd w:val="clear" w:color="auto" w:fill="EFEFF0"/>
        </w:rPr>
        <w:t>(</w:t>
      </w:r>
      <w:r>
        <w:rPr>
          <w:rStyle w:val="citedissue"/>
          <w:rFonts w:ascii="Open Sans" w:hAnsi="Open Sans" w:cs="Open Sans"/>
          <w:color w:val="1C1D1E"/>
          <w:sz w:val="21"/>
          <w:szCs w:val="21"/>
          <w:shd w:val="clear" w:color="auto" w:fill="EFEFF0"/>
        </w:rPr>
        <w:t>10</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941</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945</w:t>
      </w:r>
      <w:r>
        <w:rPr>
          <w:rFonts w:ascii="Open Sans" w:hAnsi="Open Sans" w:cs="Open Sans"/>
          <w:color w:val="1C1D1E"/>
          <w:sz w:val="21"/>
          <w:szCs w:val="21"/>
          <w:shd w:val="clear" w:color="auto" w:fill="EFEFF0"/>
        </w:rPr>
        <w:t>.</w:t>
      </w:r>
    </w:p>
    <w:p w14:paraId="0FC5893D" w14:textId="77777777" w:rsidR="006A7766" w:rsidRDefault="006A7766" w:rsidP="00DC0556">
      <w:r>
        <w:rPr>
          <w:rStyle w:val="author"/>
          <w:rFonts w:ascii="Open Sans" w:hAnsi="Open Sans" w:cs="Open Sans"/>
          <w:color w:val="1C1D1E"/>
          <w:sz w:val="21"/>
          <w:szCs w:val="21"/>
          <w:shd w:val="clear" w:color="auto" w:fill="EFEFF0"/>
        </w:rPr>
        <w:t>Roth, M.</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Oke</w:t>
      </w:r>
      <w:proofErr w:type="spellEnd"/>
      <w:r>
        <w:rPr>
          <w:rStyle w:val="author"/>
          <w:rFonts w:ascii="Open Sans" w:hAnsi="Open Sans" w:cs="Open Sans"/>
          <w:color w:val="1C1D1E"/>
          <w:sz w:val="21"/>
          <w:szCs w:val="21"/>
          <w:shd w:val="clear" w:color="auto" w:fill="EFEFF0"/>
        </w:rPr>
        <w:t>, T. R.</w:t>
      </w:r>
      <w:r>
        <w:rPr>
          <w:rFonts w:ascii="Open Sans" w:hAnsi="Open Sans" w:cs="Open Sans"/>
          <w:color w:val="1C1D1E"/>
          <w:sz w:val="21"/>
          <w:szCs w:val="21"/>
          <w:shd w:val="clear" w:color="auto" w:fill="EFEFF0"/>
        </w:rPr>
        <w:t>, &amp; </w:t>
      </w:r>
      <w:r>
        <w:rPr>
          <w:rStyle w:val="author"/>
          <w:rFonts w:ascii="Open Sans" w:hAnsi="Open Sans" w:cs="Open Sans"/>
          <w:color w:val="1C1D1E"/>
          <w:sz w:val="21"/>
          <w:szCs w:val="21"/>
          <w:shd w:val="clear" w:color="auto" w:fill="EFEFF0"/>
        </w:rPr>
        <w:t>Emery, W. J.</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1989</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Satellite-derived urban heat islands from three coastal cities and the utilization of such data in urban climatology</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International Journal of Remote Sensing</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10</w:t>
      </w:r>
      <w:r>
        <w:rPr>
          <w:rFonts w:ascii="Open Sans" w:hAnsi="Open Sans" w:cs="Open Sans"/>
          <w:color w:val="1C1D1E"/>
          <w:sz w:val="21"/>
          <w:szCs w:val="21"/>
          <w:shd w:val="clear" w:color="auto" w:fill="EFEFF0"/>
        </w:rPr>
        <w:t>(</w:t>
      </w:r>
      <w:r>
        <w:rPr>
          <w:rStyle w:val="citedissue"/>
          <w:rFonts w:ascii="Open Sans" w:hAnsi="Open Sans" w:cs="Open Sans"/>
          <w:color w:val="1C1D1E"/>
          <w:sz w:val="21"/>
          <w:szCs w:val="21"/>
          <w:shd w:val="clear" w:color="auto" w:fill="EFEFF0"/>
        </w:rPr>
        <w:t>11</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1699</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1720</w:t>
      </w:r>
      <w:r>
        <w:rPr>
          <w:rFonts w:ascii="Open Sans" w:hAnsi="Open Sans" w:cs="Open Sans"/>
          <w:color w:val="1C1D1E"/>
          <w:sz w:val="21"/>
          <w:szCs w:val="21"/>
          <w:shd w:val="clear" w:color="auto" w:fill="EFEFF0"/>
        </w:rPr>
        <w:t>. </w:t>
      </w:r>
      <w:hyperlink r:id="rId13" w:history="1">
        <w:r>
          <w:rPr>
            <w:rStyle w:val="Hyperlink"/>
            <w:rFonts w:ascii="Open Sans" w:hAnsi="Open Sans" w:cs="Open Sans"/>
            <w:color w:val="4D4D4D"/>
            <w:sz w:val="21"/>
            <w:szCs w:val="21"/>
            <w:shd w:val="clear" w:color="auto" w:fill="EFEFF0"/>
          </w:rPr>
          <w:t>https://doi.org/10.1080/014311689089040</w:t>
        </w:r>
      </w:hyperlink>
    </w:p>
    <w:p w14:paraId="0ECB4C27" w14:textId="11CD65C2" w:rsidR="00DC0556" w:rsidRPr="00DC0556" w:rsidRDefault="00DC0556" w:rsidP="00DC0556">
      <w:pPr>
        <w:rPr>
          <w:rStyle w:val="groupname"/>
          <w:rFonts w:cstheme="minorHAnsi"/>
          <w:color w:val="1C1D1E"/>
          <w:shd w:val="clear" w:color="auto" w:fill="EFEFF0"/>
        </w:rPr>
      </w:pPr>
      <w:proofErr w:type="spellStart"/>
      <w:r w:rsidRPr="00DC0556">
        <w:rPr>
          <w:rStyle w:val="groupname"/>
          <w:rFonts w:cstheme="minorHAnsi"/>
          <w:color w:val="1C1D1E"/>
          <w:shd w:val="clear" w:color="auto" w:fill="EFEFF0"/>
        </w:rPr>
        <w:t>Seto</w:t>
      </w:r>
      <w:proofErr w:type="spellEnd"/>
      <w:r w:rsidRPr="00DC0556">
        <w:rPr>
          <w:rStyle w:val="groupname"/>
          <w:rFonts w:cstheme="minorHAnsi"/>
          <w:color w:val="1C1D1E"/>
          <w:shd w:val="clear" w:color="auto" w:fill="EFEFF0"/>
        </w:rPr>
        <w:t xml:space="preserve">, K. C., B. </w:t>
      </w:r>
      <w:proofErr w:type="spellStart"/>
      <w:r w:rsidRPr="00DC0556">
        <w:rPr>
          <w:rStyle w:val="groupname"/>
          <w:rFonts w:cstheme="minorHAnsi"/>
          <w:color w:val="1C1D1E"/>
          <w:shd w:val="clear" w:color="auto" w:fill="EFEFF0"/>
        </w:rPr>
        <w:t>G¨uneralp</w:t>
      </w:r>
      <w:proofErr w:type="spellEnd"/>
      <w:r w:rsidRPr="00DC0556">
        <w:rPr>
          <w:rStyle w:val="groupname"/>
          <w:rFonts w:cstheme="minorHAnsi"/>
          <w:color w:val="1C1D1E"/>
          <w:shd w:val="clear" w:color="auto" w:fill="EFEFF0"/>
        </w:rPr>
        <w:t xml:space="preserve">, and L. R. </w:t>
      </w:r>
      <w:proofErr w:type="spellStart"/>
      <w:r w:rsidRPr="00DC0556">
        <w:rPr>
          <w:rStyle w:val="groupname"/>
          <w:rFonts w:cstheme="minorHAnsi"/>
          <w:color w:val="1C1D1E"/>
          <w:shd w:val="clear" w:color="auto" w:fill="EFEFF0"/>
        </w:rPr>
        <w:t>Hutyra</w:t>
      </w:r>
      <w:proofErr w:type="spellEnd"/>
      <w:r w:rsidRPr="00DC0556">
        <w:rPr>
          <w:rStyle w:val="groupname"/>
          <w:rFonts w:cstheme="minorHAnsi"/>
          <w:color w:val="1C1D1E"/>
          <w:shd w:val="clear" w:color="auto" w:fill="EFEFF0"/>
        </w:rPr>
        <w:t>. 2012. Global forecasts of urban expansion to 2030 and direct impacts on biodiversity and carbon pools. Proceedings of the National Academy of Sciences USA 149:16083–16088.</w:t>
      </w:r>
    </w:p>
    <w:p w14:paraId="44B90200" w14:textId="77777777" w:rsidR="00F2665B" w:rsidRDefault="00F2665B" w:rsidP="00DC0556">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Simao</w:t>
      </w:r>
      <w:proofErr w:type="spellEnd"/>
      <w:r>
        <w:rPr>
          <w:rFonts w:ascii="Arial" w:hAnsi="Arial" w:cs="Arial"/>
          <w:color w:val="222222"/>
          <w:sz w:val="20"/>
          <w:szCs w:val="20"/>
          <w:shd w:val="clear" w:color="auto" w:fill="FFFFFF"/>
        </w:rPr>
        <w:t>, M. C. M., Matthijs, J., &amp; Perfecto, I. (2018). Experimental small</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scale flower patches increase species density but not abundance of small urban bees. </w:t>
      </w:r>
      <w:r>
        <w:rPr>
          <w:rFonts w:ascii="Arial" w:hAnsi="Arial" w:cs="Arial"/>
          <w:i/>
          <w:iCs/>
          <w:color w:val="222222"/>
          <w:sz w:val="20"/>
          <w:szCs w:val="20"/>
          <w:shd w:val="clear" w:color="auto" w:fill="FFFFFF"/>
        </w:rPr>
        <w:t>Journal of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55</w:t>
      </w:r>
      <w:r>
        <w:rPr>
          <w:rFonts w:ascii="Arial" w:hAnsi="Arial" w:cs="Arial"/>
          <w:color w:val="222222"/>
          <w:sz w:val="20"/>
          <w:szCs w:val="20"/>
          <w:shd w:val="clear" w:color="auto" w:fill="FFFFFF"/>
        </w:rPr>
        <w:t>(4), 1759-1768.</w:t>
      </w:r>
    </w:p>
    <w:p w14:paraId="2A5856B7" w14:textId="3D280E4A" w:rsidR="00176C32" w:rsidRDefault="00176C32" w:rsidP="00DC0556">
      <w:pPr>
        <w:rPr>
          <w:rStyle w:val="groupname"/>
          <w:rFonts w:cstheme="minorHAnsi"/>
          <w:color w:val="1C1D1E"/>
          <w:shd w:val="clear" w:color="auto" w:fill="EFEFF0"/>
        </w:rPr>
      </w:pPr>
      <w:proofErr w:type="spellStart"/>
      <w:r>
        <w:rPr>
          <w:rFonts w:ascii="Arial" w:hAnsi="Arial" w:cs="Arial"/>
          <w:color w:val="222222"/>
          <w:sz w:val="20"/>
          <w:szCs w:val="20"/>
          <w:shd w:val="clear" w:color="auto" w:fill="FFFFFF"/>
        </w:rPr>
        <w:t>Theodorou</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Radzevičiūtė</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Lentendu</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Kahnt</w:t>
      </w:r>
      <w:proofErr w:type="spellEnd"/>
      <w:r>
        <w:rPr>
          <w:rFonts w:ascii="Arial" w:hAnsi="Arial" w:cs="Arial"/>
          <w:color w:val="222222"/>
          <w:sz w:val="20"/>
          <w:szCs w:val="20"/>
          <w:shd w:val="clear" w:color="auto" w:fill="FFFFFF"/>
        </w:rPr>
        <w:t xml:space="preserve">, B., </w:t>
      </w:r>
      <w:proofErr w:type="spellStart"/>
      <w:r>
        <w:rPr>
          <w:rFonts w:ascii="Arial" w:hAnsi="Arial" w:cs="Arial"/>
          <w:color w:val="222222"/>
          <w:sz w:val="20"/>
          <w:szCs w:val="20"/>
          <w:shd w:val="clear" w:color="auto" w:fill="FFFFFF"/>
        </w:rPr>
        <w:t>Husemann</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Bleidorn</w:t>
      </w:r>
      <w:proofErr w:type="spellEnd"/>
      <w:r>
        <w:rPr>
          <w:rFonts w:ascii="Arial" w:hAnsi="Arial" w:cs="Arial"/>
          <w:color w:val="222222"/>
          <w:sz w:val="20"/>
          <w:szCs w:val="20"/>
          <w:shd w:val="clear" w:color="auto" w:fill="FFFFFF"/>
        </w:rPr>
        <w:t>, C., ... &amp; Paxton, R. J. (2020). Urban areas as hotspots for bees and pollination but not a panacea for all insects. </w:t>
      </w:r>
      <w:r>
        <w:rPr>
          <w:rFonts w:ascii="Arial" w:hAnsi="Arial" w:cs="Arial"/>
          <w:i/>
          <w:iCs/>
          <w:color w:val="222222"/>
          <w:sz w:val="20"/>
          <w:szCs w:val="20"/>
          <w:shd w:val="clear" w:color="auto" w:fill="FFFFFF"/>
        </w:rPr>
        <w:t>Nature communications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11</w:t>
      </w:r>
      <w:r>
        <w:rPr>
          <w:rFonts w:ascii="Arial" w:hAnsi="Arial" w:cs="Arial"/>
          <w:color w:val="222222"/>
          <w:sz w:val="20"/>
          <w:szCs w:val="20"/>
          <w:shd w:val="clear" w:color="auto" w:fill="FFFFFF"/>
        </w:rPr>
        <w:t>(1), 576.</w:t>
      </w:r>
      <w:r w:rsidRPr="00DC0556">
        <w:rPr>
          <w:rStyle w:val="groupname"/>
          <w:rFonts w:cstheme="minorHAnsi"/>
          <w:color w:val="1C1D1E"/>
          <w:shd w:val="clear" w:color="auto" w:fill="EFEFF0"/>
        </w:rPr>
        <w:t xml:space="preserve"> </w:t>
      </w:r>
    </w:p>
    <w:p w14:paraId="471EF8DE" w14:textId="18525A21" w:rsidR="00DC0556" w:rsidRDefault="00DC0556" w:rsidP="00DC0556">
      <w:pPr>
        <w:rPr>
          <w:rFonts w:cstheme="minorHAnsi"/>
          <w:shd w:val="clear" w:color="auto" w:fill="EFEFF0"/>
        </w:rPr>
      </w:pPr>
      <w:r w:rsidRPr="00DC0556">
        <w:rPr>
          <w:rStyle w:val="groupname"/>
          <w:rFonts w:cstheme="minorHAnsi"/>
          <w:color w:val="1C1D1E"/>
          <w:shd w:val="clear" w:color="auto" w:fill="EFEFF0"/>
        </w:rPr>
        <w:t>United Nations, Department of Economic and Social Affairs, Population Division</w:t>
      </w:r>
      <w:r w:rsidRPr="00DC0556">
        <w:rPr>
          <w:rFonts w:cstheme="minorHAnsi"/>
          <w:shd w:val="clear" w:color="auto" w:fill="EFEFF0"/>
        </w:rPr>
        <w:t>. </w:t>
      </w:r>
      <w:r w:rsidRPr="00DC0556">
        <w:rPr>
          <w:rStyle w:val="pubyear"/>
          <w:rFonts w:cstheme="minorHAnsi"/>
          <w:color w:val="1C1D1E"/>
          <w:shd w:val="clear" w:color="auto" w:fill="EFEFF0"/>
        </w:rPr>
        <w:t>2018</w:t>
      </w:r>
      <w:r w:rsidRPr="00DC0556">
        <w:rPr>
          <w:rFonts w:cstheme="minorHAnsi"/>
          <w:shd w:val="clear" w:color="auto" w:fill="EFEFF0"/>
        </w:rPr>
        <w:t>. “</w:t>
      </w:r>
      <w:r w:rsidRPr="00DC0556">
        <w:rPr>
          <w:rStyle w:val="othertitle"/>
          <w:rFonts w:cstheme="minorHAnsi"/>
          <w:color w:val="1C1D1E"/>
          <w:shd w:val="clear" w:color="auto" w:fill="EFEFF0"/>
        </w:rPr>
        <w:t>World Urbanization Prospects: The 2018 Revision</w:t>
      </w:r>
      <w:r w:rsidRPr="00DC0556">
        <w:rPr>
          <w:rFonts w:cstheme="minorHAnsi"/>
          <w:shd w:val="clear" w:color="auto" w:fill="EFEFF0"/>
        </w:rPr>
        <w:t>.”</w:t>
      </w:r>
    </w:p>
    <w:p w14:paraId="54CF8B62" w14:textId="22F358BA" w:rsidR="00C673E9" w:rsidRDefault="00C673E9" w:rsidP="00DC0556">
      <w:pPr>
        <w:rPr>
          <w:rFonts w:ascii="Open Sans" w:hAnsi="Open Sans" w:cs="Open Sans"/>
          <w:color w:val="1C1D1E"/>
          <w:sz w:val="21"/>
          <w:szCs w:val="21"/>
          <w:shd w:val="clear" w:color="auto" w:fill="EFEFF0"/>
        </w:rPr>
      </w:pPr>
      <w:proofErr w:type="spellStart"/>
      <w:r>
        <w:rPr>
          <w:rStyle w:val="author"/>
          <w:rFonts w:ascii="Open Sans" w:hAnsi="Open Sans" w:cs="Open Sans"/>
          <w:color w:val="1C1D1E"/>
          <w:sz w:val="21"/>
          <w:szCs w:val="21"/>
          <w:shd w:val="clear" w:color="auto" w:fill="EFEFF0"/>
        </w:rPr>
        <w:t>Valtonen</w:t>
      </w:r>
      <w:proofErr w:type="spellEnd"/>
      <w:r>
        <w:rPr>
          <w:rStyle w:val="author"/>
          <w:rFonts w:ascii="Open Sans" w:hAnsi="Open Sans" w:cs="Open Sans"/>
          <w:color w:val="1C1D1E"/>
          <w:sz w:val="21"/>
          <w:szCs w:val="21"/>
          <w:shd w:val="clear" w:color="auto" w:fill="EFEFF0"/>
        </w:rPr>
        <w:t>, A.</w:t>
      </w:r>
      <w:r>
        <w:rPr>
          <w:rFonts w:ascii="Open Sans" w:hAnsi="Open Sans" w:cs="Open Sans"/>
          <w:color w:val="1C1D1E"/>
          <w:sz w:val="21"/>
          <w:szCs w:val="21"/>
          <w:shd w:val="clear" w:color="auto" w:fill="EFEFF0"/>
        </w:rPr>
        <w:t>, </w:t>
      </w:r>
      <w:proofErr w:type="spellStart"/>
      <w:r>
        <w:rPr>
          <w:rStyle w:val="author"/>
          <w:rFonts w:ascii="Open Sans" w:hAnsi="Open Sans" w:cs="Open Sans"/>
          <w:color w:val="1C1D1E"/>
          <w:sz w:val="21"/>
          <w:szCs w:val="21"/>
          <w:shd w:val="clear" w:color="auto" w:fill="EFEFF0"/>
        </w:rPr>
        <w:t>Jantunen</w:t>
      </w:r>
      <w:proofErr w:type="spellEnd"/>
      <w:r>
        <w:rPr>
          <w:rStyle w:val="author"/>
          <w:rFonts w:ascii="Open Sans" w:hAnsi="Open Sans" w:cs="Open Sans"/>
          <w:color w:val="1C1D1E"/>
          <w:sz w:val="21"/>
          <w:szCs w:val="21"/>
          <w:shd w:val="clear" w:color="auto" w:fill="EFEFF0"/>
        </w:rPr>
        <w:t>, J.</w:t>
      </w:r>
      <w:r>
        <w:rPr>
          <w:rFonts w:ascii="Open Sans" w:hAnsi="Open Sans" w:cs="Open Sans"/>
          <w:color w:val="1C1D1E"/>
          <w:sz w:val="21"/>
          <w:szCs w:val="21"/>
          <w:shd w:val="clear" w:color="auto" w:fill="EFEFF0"/>
        </w:rPr>
        <w:t> &amp; </w:t>
      </w:r>
      <w:r>
        <w:rPr>
          <w:rStyle w:val="author"/>
          <w:rFonts w:ascii="Open Sans" w:hAnsi="Open Sans" w:cs="Open Sans"/>
          <w:color w:val="1C1D1E"/>
          <w:sz w:val="21"/>
          <w:szCs w:val="21"/>
          <w:shd w:val="clear" w:color="auto" w:fill="EFEFF0"/>
        </w:rPr>
        <w:t>Saarinen, K.</w:t>
      </w:r>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2006</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Flora and lepidoptera fauna adversely affected by invasive </w:t>
      </w:r>
      <w:r>
        <w:rPr>
          <w:rStyle w:val="articletitle"/>
          <w:rFonts w:ascii="Open Sans" w:hAnsi="Open Sans" w:cs="Open Sans"/>
          <w:i/>
          <w:iCs/>
          <w:color w:val="1C1D1E"/>
          <w:sz w:val="21"/>
          <w:szCs w:val="21"/>
          <w:shd w:val="clear" w:color="auto" w:fill="EFEFF0"/>
        </w:rPr>
        <w:t xml:space="preserve">Lupinus </w:t>
      </w:r>
      <w:proofErr w:type="spellStart"/>
      <w:r>
        <w:rPr>
          <w:rStyle w:val="articletitle"/>
          <w:rFonts w:ascii="Open Sans" w:hAnsi="Open Sans" w:cs="Open Sans"/>
          <w:i/>
          <w:iCs/>
          <w:color w:val="1C1D1E"/>
          <w:sz w:val="21"/>
          <w:szCs w:val="21"/>
          <w:shd w:val="clear" w:color="auto" w:fill="EFEFF0"/>
        </w:rPr>
        <w:t>polyphyllus</w:t>
      </w:r>
      <w:proofErr w:type="spellEnd"/>
      <w:r>
        <w:rPr>
          <w:rStyle w:val="articletitle"/>
          <w:rFonts w:ascii="Open Sans" w:hAnsi="Open Sans" w:cs="Open Sans"/>
          <w:color w:val="1C1D1E"/>
          <w:sz w:val="21"/>
          <w:szCs w:val="21"/>
          <w:shd w:val="clear" w:color="auto" w:fill="EFEFF0"/>
        </w:rPr>
        <w:t> along road verges</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Biological Conservation</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133</w:t>
      </w:r>
      <w:r>
        <w:rPr>
          <w:rFonts w:ascii="Open Sans" w:hAnsi="Open Sans" w:cs="Open Sans"/>
          <w:color w:val="1C1D1E"/>
          <w:sz w:val="21"/>
          <w:szCs w:val="21"/>
          <w:shd w:val="clear" w:color="auto" w:fill="EFEFF0"/>
        </w:rPr>
        <w:t>, </w:t>
      </w:r>
      <w:r>
        <w:rPr>
          <w:rStyle w:val="pagefirst"/>
          <w:rFonts w:ascii="Open Sans" w:hAnsi="Open Sans" w:cs="Open Sans"/>
          <w:color w:val="1C1D1E"/>
          <w:sz w:val="21"/>
          <w:szCs w:val="21"/>
          <w:shd w:val="clear" w:color="auto" w:fill="EFEFF0"/>
        </w:rPr>
        <w:t>389</w:t>
      </w:r>
      <w:r>
        <w:rPr>
          <w:rFonts w:ascii="Open Sans" w:hAnsi="Open Sans" w:cs="Open Sans"/>
          <w:color w:val="1C1D1E"/>
          <w:sz w:val="21"/>
          <w:szCs w:val="21"/>
          <w:shd w:val="clear" w:color="auto" w:fill="EFEFF0"/>
        </w:rPr>
        <w:t>–</w:t>
      </w:r>
      <w:r>
        <w:rPr>
          <w:rStyle w:val="pagelast"/>
          <w:rFonts w:ascii="Open Sans" w:hAnsi="Open Sans" w:cs="Open Sans"/>
          <w:color w:val="1C1D1E"/>
          <w:sz w:val="21"/>
          <w:szCs w:val="21"/>
          <w:shd w:val="clear" w:color="auto" w:fill="EFEFF0"/>
        </w:rPr>
        <w:t>396</w:t>
      </w:r>
      <w:r>
        <w:rPr>
          <w:rFonts w:ascii="Open Sans" w:hAnsi="Open Sans" w:cs="Open Sans"/>
          <w:color w:val="1C1D1E"/>
          <w:sz w:val="21"/>
          <w:szCs w:val="21"/>
          <w:shd w:val="clear" w:color="auto" w:fill="EFEFF0"/>
        </w:rPr>
        <w:t>.</w:t>
      </w:r>
    </w:p>
    <w:p w14:paraId="37D3E810" w14:textId="10553764" w:rsidR="00B55D8E" w:rsidRPr="00DC0556" w:rsidRDefault="00B55D8E" w:rsidP="00DC0556">
      <w:pPr>
        <w:rPr>
          <w:rFonts w:cstheme="minorHAnsi"/>
        </w:rPr>
      </w:pPr>
      <w:proofErr w:type="spellStart"/>
      <w:r>
        <w:rPr>
          <w:rFonts w:ascii="Arial" w:hAnsi="Arial" w:cs="Arial"/>
          <w:color w:val="222222"/>
          <w:sz w:val="20"/>
          <w:szCs w:val="20"/>
          <w:shd w:val="clear" w:color="auto" w:fill="FFFFFF"/>
        </w:rPr>
        <w:t>Verboven</w:t>
      </w:r>
      <w:proofErr w:type="spellEnd"/>
      <w:r>
        <w:rPr>
          <w:rFonts w:ascii="Arial" w:hAnsi="Arial" w:cs="Arial"/>
          <w:color w:val="222222"/>
          <w:sz w:val="20"/>
          <w:szCs w:val="20"/>
          <w:shd w:val="clear" w:color="auto" w:fill="FFFFFF"/>
        </w:rPr>
        <w:t xml:space="preserve">, H. A., </w:t>
      </w:r>
      <w:proofErr w:type="spellStart"/>
      <w:r>
        <w:rPr>
          <w:rFonts w:ascii="Arial" w:hAnsi="Arial" w:cs="Arial"/>
          <w:color w:val="222222"/>
          <w:sz w:val="20"/>
          <w:szCs w:val="20"/>
          <w:shd w:val="clear" w:color="auto" w:fill="FFFFFF"/>
        </w:rPr>
        <w:t>Uyttenbroeck</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Brys</w:t>
      </w:r>
      <w:proofErr w:type="spellEnd"/>
      <w:r>
        <w:rPr>
          <w:rFonts w:ascii="Arial" w:hAnsi="Arial" w:cs="Arial"/>
          <w:color w:val="222222"/>
          <w:sz w:val="20"/>
          <w:szCs w:val="20"/>
          <w:shd w:val="clear" w:color="auto" w:fill="FFFFFF"/>
        </w:rPr>
        <w:t xml:space="preserve">, R., &amp; </w:t>
      </w:r>
      <w:proofErr w:type="spellStart"/>
      <w:r>
        <w:rPr>
          <w:rFonts w:ascii="Arial" w:hAnsi="Arial" w:cs="Arial"/>
          <w:color w:val="222222"/>
          <w:sz w:val="20"/>
          <w:szCs w:val="20"/>
          <w:shd w:val="clear" w:color="auto" w:fill="FFFFFF"/>
        </w:rPr>
        <w:t>Hermy</w:t>
      </w:r>
      <w:proofErr w:type="spellEnd"/>
      <w:r>
        <w:rPr>
          <w:rFonts w:ascii="Arial" w:hAnsi="Arial" w:cs="Arial"/>
          <w:color w:val="222222"/>
          <w:sz w:val="20"/>
          <w:szCs w:val="20"/>
          <w:shd w:val="clear" w:color="auto" w:fill="FFFFFF"/>
        </w:rPr>
        <w:t>, M. (2014). Different responses of bees and hoverflies to land use in an urban–rural gradient show the importance of the nature of the rural land use. </w:t>
      </w:r>
      <w:r>
        <w:rPr>
          <w:rFonts w:ascii="Arial" w:hAnsi="Arial" w:cs="Arial"/>
          <w:i/>
          <w:iCs/>
          <w:color w:val="222222"/>
          <w:sz w:val="20"/>
          <w:szCs w:val="20"/>
          <w:shd w:val="clear" w:color="auto" w:fill="FFFFFF"/>
        </w:rPr>
        <w:t>Landscape and Urban Planning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126</w:t>
      </w:r>
      <w:r>
        <w:rPr>
          <w:rFonts w:ascii="Arial" w:hAnsi="Arial" w:cs="Arial"/>
          <w:color w:val="222222"/>
          <w:sz w:val="20"/>
          <w:szCs w:val="20"/>
          <w:shd w:val="clear" w:color="auto" w:fill="FFFFFF"/>
        </w:rPr>
        <w:t>, 31-41.</w:t>
      </w:r>
    </w:p>
    <w:p w14:paraId="3B16E994" w14:textId="3FBA2373" w:rsidR="00FD68A2" w:rsidRPr="00904B19" w:rsidRDefault="00FD68A2" w:rsidP="00FD68A2">
      <w:pPr>
        <w:rPr>
          <w:b/>
          <w:bCs/>
          <w:strike/>
        </w:rPr>
      </w:pPr>
      <w:r w:rsidRPr="00904B19">
        <w:rPr>
          <w:b/>
          <w:bCs/>
          <w:strike/>
        </w:rPr>
        <w:t>1a) Context</w:t>
      </w:r>
    </w:p>
    <w:p w14:paraId="790B9586" w14:textId="0CAD663B" w:rsidR="00FD68A2" w:rsidRPr="00904B19" w:rsidRDefault="00FD68A2" w:rsidP="00FD68A2">
      <w:pPr>
        <w:ind w:firstLine="360"/>
        <w:rPr>
          <w:strike/>
        </w:rPr>
      </w:pPr>
      <w:r w:rsidRPr="00904B19">
        <w:rPr>
          <w:strike/>
        </w:rPr>
        <w:lastRenderedPageBreak/>
        <w:t>Currently, _ % of the global population lives in urban areas (), and urban land use will continue to increase in the coming decades, replacing natural habitat at broad landscape scales (</w:t>
      </w:r>
      <w:proofErr w:type="spellStart"/>
      <w:r w:rsidRPr="00904B19">
        <w:rPr>
          <w:strike/>
        </w:rPr>
        <w:t>Guneralp</w:t>
      </w:r>
      <w:proofErr w:type="spellEnd"/>
      <w:r w:rsidRPr="00904B19">
        <w:rPr>
          <w:strike/>
        </w:rPr>
        <w:t xml:space="preserve"> &amp; </w:t>
      </w:r>
      <w:proofErr w:type="spellStart"/>
      <w:r w:rsidRPr="00904B19">
        <w:rPr>
          <w:strike/>
        </w:rPr>
        <w:t>Seto</w:t>
      </w:r>
      <w:proofErr w:type="spellEnd"/>
      <w:r w:rsidRPr="00904B19">
        <w:rPr>
          <w:strike/>
        </w:rPr>
        <w:t xml:space="preserve">, 2013; U.N., </w:t>
      </w:r>
      <w:commentRangeStart w:id="20"/>
      <w:r w:rsidRPr="00904B19">
        <w:rPr>
          <w:strike/>
        </w:rPr>
        <w:t>2018</w:t>
      </w:r>
      <w:commentRangeEnd w:id="20"/>
      <w:r w:rsidRPr="00904B19">
        <w:rPr>
          <w:rStyle w:val="CommentReference"/>
          <w:strike/>
        </w:rPr>
        <w:commentReference w:id="20"/>
      </w:r>
      <w:r w:rsidRPr="00904B19">
        <w:rPr>
          <w:strike/>
        </w:rPr>
        <w:t xml:space="preserve">). As this global land use change process continues, it is critical that we implement conservation management actions and land development plans that maximize the value of urban areas for biodiversity. </w:t>
      </w:r>
    </w:p>
    <w:p w14:paraId="64FC8059" w14:textId="77777777" w:rsidR="007F0F28" w:rsidRPr="00904B19" w:rsidRDefault="00F030EB" w:rsidP="001B7CD0">
      <w:pPr>
        <w:ind w:firstLine="360"/>
        <w:rPr>
          <w:strike/>
        </w:rPr>
      </w:pPr>
      <w:r w:rsidRPr="00904B19">
        <w:rPr>
          <w:strike/>
        </w:rPr>
        <w:t>These strategies should include action</w:t>
      </w:r>
      <w:r w:rsidR="007E2CDE" w:rsidRPr="00904B19">
        <w:rPr>
          <w:strike/>
        </w:rPr>
        <w:t>s</w:t>
      </w:r>
      <w:r w:rsidRPr="00904B19">
        <w:rPr>
          <w:strike/>
        </w:rPr>
        <w:t xml:space="preserve"> and </w:t>
      </w:r>
      <w:r w:rsidR="007E2CDE" w:rsidRPr="00904B19">
        <w:rPr>
          <w:strike/>
        </w:rPr>
        <w:t>plans</w:t>
      </w:r>
      <w:r w:rsidRPr="00904B19">
        <w:rPr>
          <w:strike/>
        </w:rPr>
        <w:t xml:space="preserve"> that</w:t>
      </w:r>
      <w:r w:rsidR="007E2CDE" w:rsidRPr="00904B19">
        <w:rPr>
          <w:strike/>
        </w:rPr>
        <w:t xml:space="preserve"> aim to</w:t>
      </w:r>
      <w:r w:rsidRPr="00904B19">
        <w:rPr>
          <w:strike/>
        </w:rPr>
        <w:t xml:space="preserve"> benefit pollinators. Pollinators are experiencing local to global declines</w:t>
      </w:r>
      <w:r w:rsidR="008A101F" w:rsidRPr="00904B19">
        <w:rPr>
          <w:strike/>
        </w:rPr>
        <w:t xml:space="preserve"> (), with potential negative consequences for ecosystem services including pollination </w:t>
      </w:r>
      <w:r w:rsidR="007E2CDE" w:rsidRPr="00904B19">
        <w:rPr>
          <w:strike/>
        </w:rPr>
        <w:t>(</w:t>
      </w:r>
      <w:r w:rsidR="008A101F" w:rsidRPr="00904B19">
        <w:rPr>
          <w:strike/>
        </w:rPr>
        <w:t xml:space="preserve">and pest control by certain pollinator larvae) </w:t>
      </w:r>
      <w:r w:rsidR="007E2CDE" w:rsidRPr="00904B19">
        <w:rPr>
          <w:strike/>
        </w:rPr>
        <w:t xml:space="preserve">in urban gardens and urban farms () and in native urban plant populations </w:t>
      </w:r>
      <w:r w:rsidR="008A101F" w:rsidRPr="00904B19">
        <w:rPr>
          <w:strike/>
        </w:rPr>
        <w:t xml:space="preserve">(). </w:t>
      </w:r>
    </w:p>
    <w:p w14:paraId="4BCA2613" w14:textId="1655647B" w:rsidR="007F0F28" w:rsidRPr="00904B19" w:rsidRDefault="008A101F" w:rsidP="001B7CD0">
      <w:pPr>
        <w:ind w:firstLine="360"/>
        <w:rPr>
          <w:strike/>
        </w:rPr>
      </w:pPr>
      <w:r w:rsidRPr="00904B19">
        <w:rPr>
          <w:strike/>
        </w:rPr>
        <w:t>In</w:t>
      </w:r>
      <w:r w:rsidR="00F030EB" w:rsidRPr="00904B19">
        <w:rPr>
          <w:strike/>
        </w:rPr>
        <w:t xml:space="preserve"> some</w:t>
      </w:r>
      <w:r w:rsidRPr="00904B19">
        <w:rPr>
          <w:strike/>
        </w:rPr>
        <w:t xml:space="preserve"> instances, pollinators </w:t>
      </w:r>
      <w:r w:rsidR="007E2CDE" w:rsidRPr="00904B19">
        <w:rPr>
          <w:strike/>
        </w:rPr>
        <w:t xml:space="preserve">appear to </w:t>
      </w:r>
      <w:r w:rsidR="00F030EB" w:rsidRPr="00904B19">
        <w:rPr>
          <w:strike/>
        </w:rPr>
        <w:t xml:space="preserve">benefit </w:t>
      </w:r>
      <w:r w:rsidRPr="00904B19">
        <w:rPr>
          <w:strike/>
        </w:rPr>
        <w:t>from urbanization (</w:t>
      </w:r>
      <w:r w:rsidR="007E2CDE" w:rsidRPr="00904B19">
        <w:rPr>
          <w:strike/>
        </w:rPr>
        <w:t xml:space="preserve">Samuelson et al., 2019; </w:t>
      </w:r>
      <w:proofErr w:type="spellStart"/>
      <w:r w:rsidRPr="00904B19">
        <w:rPr>
          <w:strike/>
        </w:rPr>
        <w:t>Baldock</w:t>
      </w:r>
      <w:proofErr w:type="spellEnd"/>
      <w:r w:rsidRPr="00904B19">
        <w:rPr>
          <w:strike/>
        </w:rPr>
        <w:t xml:space="preserve"> et al. </w:t>
      </w:r>
      <w:proofErr w:type="gramStart"/>
      <w:r w:rsidRPr="00904B19">
        <w:rPr>
          <w:strike/>
        </w:rPr>
        <w:t>_?;)</w:t>
      </w:r>
      <w:proofErr w:type="gramEnd"/>
      <w:r w:rsidR="007E2CDE" w:rsidRPr="00904B19">
        <w:rPr>
          <w:strike/>
        </w:rPr>
        <w:t xml:space="preserve">, while other </w:t>
      </w:r>
      <w:r w:rsidR="001B7CD0" w:rsidRPr="00904B19">
        <w:rPr>
          <w:strike/>
        </w:rPr>
        <w:t>studies</w:t>
      </w:r>
      <w:r w:rsidR="007E2CDE" w:rsidRPr="00904B19">
        <w:rPr>
          <w:strike/>
        </w:rPr>
        <w:t xml:space="preserve"> along </w:t>
      </w:r>
      <w:r w:rsidR="001B7CD0" w:rsidRPr="00904B19">
        <w:rPr>
          <w:strike/>
        </w:rPr>
        <w:t>landscape</w:t>
      </w:r>
      <w:r w:rsidR="007E2CDE" w:rsidRPr="00904B19">
        <w:rPr>
          <w:strike/>
        </w:rPr>
        <w:t xml:space="preserve"> gradients show evidence for </w:t>
      </w:r>
      <w:r w:rsidR="001B7CD0" w:rsidRPr="00904B19">
        <w:rPr>
          <w:strike/>
        </w:rPr>
        <w:t xml:space="preserve">urbanization driven </w:t>
      </w:r>
      <w:r w:rsidR="007E2CDE" w:rsidRPr="00904B19">
        <w:rPr>
          <w:strike/>
        </w:rPr>
        <w:t>pollinator declines ()</w:t>
      </w:r>
      <w:r w:rsidRPr="00904B19">
        <w:rPr>
          <w:strike/>
        </w:rPr>
        <w:t>.</w:t>
      </w:r>
      <w:r w:rsidR="007E2CDE" w:rsidRPr="00904B19">
        <w:rPr>
          <w:strike/>
        </w:rPr>
        <w:t xml:space="preserve"> </w:t>
      </w:r>
      <w:r w:rsidR="001B7CD0" w:rsidRPr="00904B19">
        <w:rPr>
          <w:strike/>
        </w:rPr>
        <w:t>Thus, some urban systems appear to positively affect pollinator populations and communities, whereas others may be more ill-suited for pollinator success (Wenzel et al., 2020</w:t>
      </w:r>
      <w:r w:rsidR="007F0F28" w:rsidRPr="00904B19">
        <w:rPr>
          <w:strike/>
        </w:rPr>
        <w:t xml:space="preserve">; </w:t>
      </w:r>
      <w:proofErr w:type="spellStart"/>
      <w:r w:rsidR="007F0F28" w:rsidRPr="00904B19">
        <w:rPr>
          <w:strike/>
        </w:rPr>
        <w:t>Fenoglio</w:t>
      </w:r>
      <w:proofErr w:type="spellEnd"/>
      <w:r w:rsidR="007F0F28" w:rsidRPr="00904B19">
        <w:rPr>
          <w:strike/>
        </w:rPr>
        <w:t xml:space="preserve"> et al., 2021</w:t>
      </w:r>
      <w:r w:rsidR="001B7CD0" w:rsidRPr="00904B19">
        <w:rPr>
          <w:strike/>
        </w:rPr>
        <w:t xml:space="preserve">). </w:t>
      </w:r>
      <w:r w:rsidR="007F0F28" w:rsidRPr="00904B19">
        <w:rPr>
          <w:strike/>
        </w:rPr>
        <w:t>However, we currently lack a q</w:t>
      </w:r>
      <w:r w:rsidR="001B7CD0" w:rsidRPr="00904B19">
        <w:rPr>
          <w:strike/>
        </w:rPr>
        <w:t xml:space="preserve">uantitative </w:t>
      </w:r>
      <w:r w:rsidR="007F0F28" w:rsidRPr="00904B19">
        <w:rPr>
          <w:strike/>
        </w:rPr>
        <w:t xml:space="preserve">comparison of </w:t>
      </w:r>
      <w:r w:rsidR="007E2CDE" w:rsidRPr="00904B19">
        <w:rPr>
          <w:strike/>
        </w:rPr>
        <w:t>pollinator population</w:t>
      </w:r>
      <w:r w:rsidR="007F0F28" w:rsidRPr="00904B19">
        <w:rPr>
          <w:strike/>
        </w:rPr>
        <w:t xml:space="preserve"> or</w:t>
      </w:r>
      <w:r w:rsidR="007E2CDE" w:rsidRPr="00904B19">
        <w:rPr>
          <w:strike/>
        </w:rPr>
        <w:t xml:space="preserve"> community dynamics </w:t>
      </w:r>
      <w:r w:rsidR="007F0F28" w:rsidRPr="00904B19">
        <w:rPr>
          <w:strike/>
        </w:rPr>
        <w:t xml:space="preserve">among different urban systems. This gap </w:t>
      </w:r>
      <w:r w:rsidR="007E2CDE" w:rsidRPr="00904B19">
        <w:rPr>
          <w:strike/>
        </w:rPr>
        <w:t xml:space="preserve">precludes our ability to determine whether </w:t>
      </w:r>
      <w:r w:rsidR="007F0F28" w:rsidRPr="00904B19">
        <w:rPr>
          <w:strike/>
        </w:rPr>
        <w:t>city-wide management strategies translate to effect urban pollinator conservation.</w:t>
      </w:r>
    </w:p>
    <w:p w14:paraId="2C5564F5" w14:textId="3B651328" w:rsidR="00F030EB" w:rsidRPr="00904B19" w:rsidRDefault="00FD68A2" w:rsidP="000974E7">
      <w:pPr>
        <w:ind w:firstLine="360"/>
        <w:rPr>
          <w:strike/>
        </w:rPr>
      </w:pPr>
      <w:r w:rsidRPr="00904B19">
        <w:rPr>
          <w:strike/>
        </w:rPr>
        <w:t xml:space="preserve">Many small-scale studies look within </w:t>
      </w:r>
      <w:r w:rsidR="003F41FF" w:rsidRPr="00904B19">
        <w:rPr>
          <w:strike/>
        </w:rPr>
        <w:t xml:space="preserve">urban </w:t>
      </w:r>
      <w:r w:rsidR="00F030EB" w:rsidRPr="00904B19">
        <w:rPr>
          <w:strike/>
        </w:rPr>
        <w:t xml:space="preserve">systems </w:t>
      </w:r>
      <w:r w:rsidR="003F41FF" w:rsidRPr="00904B19">
        <w:rPr>
          <w:strike/>
        </w:rPr>
        <w:t>and test whether local to neighborhood differences</w:t>
      </w:r>
      <w:r w:rsidRPr="00904B19">
        <w:rPr>
          <w:strike/>
        </w:rPr>
        <w:t xml:space="preserve"> </w:t>
      </w:r>
      <w:r w:rsidR="003F41FF" w:rsidRPr="00904B19">
        <w:rPr>
          <w:strike/>
        </w:rPr>
        <w:t xml:space="preserve">impact </w:t>
      </w:r>
      <w:r w:rsidRPr="00904B19">
        <w:rPr>
          <w:strike/>
        </w:rPr>
        <w:t>local pollinator abundance and</w:t>
      </w:r>
      <w:r w:rsidR="003F41FF" w:rsidRPr="00904B19">
        <w:rPr>
          <w:strike/>
        </w:rPr>
        <w:t xml:space="preserve">/or </w:t>
      </w:r>
      <w:r w:rsidRPr="00904B19">
        <w:rPr>
          <w:strike/>
        </w:rPr>
        <w:t>diversity</w:t>
      </w:r>
      <w:r w:rsidR="003F41FF" w:rsidRPr="00904B19">
        <w:rPr>
          <w:strike/>
        </w:rPr>
        <w:t xml:space="preserve">. Within an urban system, changes in </w:t>
      </w:r>
      <w:r w:rsidR="000974E7" w:rsidRPr="00904B19">
        <w:rPr>
          <w:strike/>
        </w:rPr>
        <w:t xml:space="preserve">locally observed </w:t>
      </w:r>
      <w:r w:rsidR="003F41FF" w:rsidRPr="00904B19">
        <w:rPr>
          <w:strike/>
        </w:rPr>
        <w:t xml:space="preserve">pollinator abundance and diversity can attributed </w:t>
      </w:r>
      <w:r w:rsidR="00F030EB" w:rsidRPr="00904B19">
        <w:rPr>
          <w:strike/>
        </w:rPr>
        <w:t>to local factors including</w:t>
      </w:r>
      <w:r w:rsidR="003F41FF" w:rsidRPr="00904B19">
        <w:rPr>
          <w:strike/>
        </w:rPr>
        <w:t xml:space="preserve"> </w:t>
      </w:r>
      <w:r w:rsidRPr="00904B19">
        <w:rPr>
          <w:strike/>
        </w:rPr>
        <w:t xml:space="preserve">flower resources </w:t>
      </w:r>
      <w:r w:rsidR="00F030EB" w:rsidRPr="00904B19">
        <w:rPr>
          <w:strike/>
        </w:rPr>
        <w:t xml:space="preserve">abundance and diversity </w:t>
      </w:r>
      <w:r w:rsidRPr="00904B19">
        <w:rPr>
          <w:strike/>
        </w:rPr>
        <w:t>(Adams et</w:t>
      </w:r>
      <w:r w:rsidR="00F030EB" w:rsidRPr="00904B19">
        <w:rPr>
          <w:strike/>
        </w:rPr>
        <w:t xml:space="preserve"> </w:t>
      </w:r>
      <w:r w:rsidRPr="00904B19">
        <w:rPr>
          <w:strike/>
        </w:rPr>
        <w:t xml:space="preserve">al., 2020; </w:t>
      </w:r>
      <w:proofErr w:type="spellStart"/>
      <w:r w:rsidRPr="00904B19">
        <w:rPr>
          <w:strike/>
        </w:rPr>
        <w:t>Gerner</w:t>
      </w:r>
      <w:proofErr w:type="spellEnd"/>
      <w:r w:rsidRPr="00904B19">
        <w:rPr>
          <w:strike/>
        </w:rPr>
        <w:t xml:space="preserve"> </w:t>
      </w:r>
      <w:r w:rsidR="003F41FF" w:rsidRPr="00904B19">
        <w:rPr>
          <w:strike/>
        </w:rPr>
        <w:t>&amp;</w:t>
      </w:r>
      <w:r w:rsidRPr="00904B19">
        <w:rPr>
          <w:strike/>
        </w:rPr>
        <w:t xml:space="preserve"> Sargent</w:t>
      </w:r>
      <w:r w:rsidR="003F41FF" w:rsidRPr="00904B19">
        <w:rPr>
          <w:strike/>
        </w:rPr>
        <w:t>,</w:t>
      </w:r>
      <w:r w:rsidRPr="00904B19">
        <w:rPr>
          <w:strike/>
        </w:rPr>
        <w:t xml:space="preserve"> 2021</w:t>
      </w:r>
      <w:r w:rsidR="003F41FF" w:rsidRPr="00904B19">
        <w:rPr>
          <w:strike/>
        </w:rPr>
        <w:t>; Turo et al. ?</w:t>
      </w:r>
      <w:r w:rsidRPr="00904B19">
        <w:rPr>
          <w:strike/>
        </w:rPr>
        <w:t xml:space="preserve">), </w:t>
      </w:r>
      <w:r w:rsidR="003F41FF" w:rsidRPr="00904B19">
        <w:rPr>
          <w:strike/>
        </w:rPr>
        <w:t xml:space="preserve">temperature (Hamblin et al., 2019; Adams et al., 2020), </w:t>
      </w:r>
      <w:r w:rsidR="00F030EB" w:rsidRPr="00904B19">
        <w:rPr>
          <w:strike/>
        </w:rPr>
        <w:t>pollution (</w:t>
      </w:r>
      <w:proofErr w:type="spellStart"/>
      <w:r w:rsidR="00F030EB" w:rsidRPr="00904B19">
        <w:rPr>
          <w:strike/>
        </w:rPr>
        <w:t>Sivakoff</w:t>
      </w:r>
      <w:proofErr w:type="spellEnd"/>
      <w:r w:rsidR="00F030EB" w:rsidRPr="00904B19">
        <w:rPr>
          <w:strike/>
        </w:rPr>
        <w:t xml:space="preserve"> et al., _; Smith et al., _), </w:t>
      </w:r>
      <w:r w:rsidR="003F41FF" w:rsidRPr="00904B19">
        <w:rPr>
          <w:strike/>
        </w:rPr>
        <w:t>presence of non-native species (Fitch et al. 2019)</w:t>
      </w:r>
      <w:r w:rsidR="000974E7" w:rsidRPr="00904B19">
        <w:rPr>
          <w:strike/>
        </w:rPr>
        <w:t xml:space="preserve">, </w:t>
      </w:r>
      <w:r w:rsidR="003F41FF" w:rsidRPr="00904B19">
        <w:rPr>
          <w:strike/>
        </w:rPr>
        <w:t>pathogen pressure (</w:t>
      </w:r>
      <w:proofErr w:type="spellStart"/>
      <w:r w:rsidR="003F41FF" w:rsidRPr="00904B19">
        <w:rPr>
          <w:strike/>
        </w:rPr>
        <w:t>Youngsteadt</w:t>
      </w:r>
      <w:proofErr w:type="spellEnd"/>
      <w:r w:rsidR="003F41FF" w:rsidRPr="00904B19">
        <w:rPr>
          <w:strike/>
        </w:rPr>
        <w:t xml:space="preserve"> et al.</w:t>
      </w:r>
      <w:r w:rsidR="00F030EB" w:rsidRPr="00904B19">
        <w:rPr>
          <w:strike/>
        </w:rPr>
        <w:t>,</w:t>
      </w:r>
      <w:r w:rsidR="003F41FF" w:rsidRPr="00904B19">
        <w:rPr>
          <w:strike/>
        </w:rPr>
        <w:t xml:space="preserve"> 2015)</w:t>
      </w:r>
      <w:r w:rsidR="000974E7" w:rsidRPr="00904B19">
        <w:rPr>
          <w:strike/>
        </w:rPr>
        <w:t>, and local habitat patch area (</w:t>
      </w:r>
      <w:proofErr w:type="spellStart"/>
      <w:r w:rsidR="000974E7" w:rsidRPr="00904B19">
        <w:rPr>
          <w:strike/>
        </w:rPr>
        <w:t>Beninde</w:t>
      </w:r>
      <w:proofErr w:type="spellEnd"/>
      <w:r w:rsidR="000974E7" w:rsidRPr="00904B19">
        <w:rPr>
          <w:strike/>
        </w:rPr>
        <w:t xml:space="preserve"> et al., 2015)</w:t>
      </w:r>
      <w:r w:rsidR="003F41FF" w:rsidRPr="00904B19">
        <w:rPr>
          <w:strike/>
        </w:rPr>
        <w:t xml:space="preserve">. </w:t>
      </w:r>
      <w:r w:rsidR="00F030EB" w:rsidRPr="00904B19">
        <w:rPr>
          <w:strike/>
        </w:rPr>
        <w:t xml:space="preserve">Variation in </w:t>
      </w:r>
      <w:r w:rsidR="000974E7" w:rsidRPr="00904B19">
        <w:rPr>
          <w:strike/>
        </w:rPr>
        <w:t xml:space="preserve">locally observed </w:t>
      </w:r>
      <w:r w:rsidR="00F030EB" w:rsidRPr="00904B19">
        <w:rPr>
          <w:strike/>
        </w:rPr>
        <w:t xml:space="preserve">pollinator abundance and diversity </w:t>
      </w:r>
      <w:r w:rsidR="000974E7" w:rsidRPr="00904B19">
        <w:rPr>
          <w:strike/>
        </w:rPr>
        <w:t>have also been</w:t>
      </w:r>
      <w:r w:rsidR="00F030EB" w:rsidRPr="00904B19">
        <w:rPr>
          <w:strike/>
        </w:rPr>
        <w:t xml:space="preserve"> attributed to landscape factors including the amount of impervious surface cover and tree cover within the foraging area of local pollinator collection (Adams et al., 2020; </w:t>
      </w:r>
      <w:proofErr w:type="spellStart"/>
      <w:r w:rsidR="00F030EB" w:rsidRPr="00904B19">
        <w:rPr>
          <w:strike/>
        </w:rPr>
        <w:t>Gerner</w:t>
      </w:r>
      <w:proofErr w:type="spellEnd"/>
      <w:r w:rsidR="00F030EB" w:rsidRPr="00904B19">
        <w:rPr>
          <w:strike/>
        </w:rPr>
        <w:t xml:space="preserve"> and Sargent 2021, </w:t>
      </w:r>
      <w:proofErr w:type="spellStart"/>
      <w:r w:rsidR="00F030EB" w:rsidRPr="00904B19">
        <w:rPr>
          <w:strike/>
        </w:rPr>
        <w:t>Hyjazie</w:t>
      </w:r>
      <w:proofErr w:type="spellEnd"/>
      <w:r w:rsidR="00F030EB" w:rsidRPr="00904B19">
        <w:rPr>
          <w:strike/>
        </w:rPr>
        <w:t xml:space="preserve"> and Sargent 2022) and to spatiotemporal habitat heterogeneity (Elle _; </w:t>
      </w:r>
      <w:proofErr w:type="spellStart"/>
      <w:r w:rsidR="00F030EB" w:rsidRPr="00904B19">
        <w:rPr>
          <w:strike/>
        </w:rPr>
        <w:t>Kremen</w:t>
      </w:r>
      <w:proofErr w:type="spellEnd"/>
      <w:r w:rsidR="00F030EB" w:rsidRPr="00904B19">
        <w:rPr>
          <w:strike/>
        </w:rPr>
        <w:t xml:space="preserve"> _ GCB). </w:t>
      </w:r>
      <w:r w:rsidRPr="00904B19">
        <w:rPr>
          <w:strike/>
        </w:rPr>
        <w:t>Differences in the local pollinator abundance and diversity can also be explained by the local habitat type, which captures variation in multiple local and landscape variables (</w:t>
      </w:r>
      <w:proofErr w:type="spellStart"/>
      <w:r w:rsidRPr="00904B19">
        <w:rPr>
          <w:strike/>
        </w:rPr>
        <w:t>Normandin</w:t>
      </w:r>
      <w:proofErr w:type="spellEnd"/>
      <w:r w:rsidRPr="00904B19">
        <w:rPr>
          <w:strike/>
        </w:rPr>
        <w:t xml:space="preserve"> et al. 2017, </w:t>
      </w:r>
      <w:proofErr w:type="spellStart"/>
      <w:r w:rsidRPr="00904B19">
        <w:rPr>
          <w:strike/>
        </w:rPr>
        <w:t>Baldock</w:t>
      </w:r>
      <w:proofErr w:type="spellEnd"/>
      <w:r w:rsidRPr="00904B19">
        <w:rPr>
          <w:strike/>
        </w:rPr>
        <w:t xml:space="preserve"> et al. 2019). </w:t>
      </w:r>
    </w:p>
    <w:p w14:paraId="6236F3EA" w14:textId="112228CE" w:rsidR="00FD68A2" w:rsidRPr="00904B19" w:rsidRDefault="00FD68A2" w:rsidP="00FD68A2">
      <w:pPr>
        <w:ind w:firstLine="360"/>
        <w:rPr>
          <w:strike/>
        </w:rPr>
      </w:pPr>
      <w:r w:rsidRPr="00904B19">
        <w:rPr>
          <w:strike/>
        </w:rPr>
        <w:t xml:space="preserve">Although these types of studies clearly show that local habitat quality can influence the amount and types of pollinators locally observed, it remains unclear whether these small local habitat qualities alter the population dynamics of pollinators at larger scales. Changes to local habitat, like the addition of flower enhancements, could simply redistribute pollinators on the landscape rather than increase </w:t>
      </w:r>
      <w:r w:rsidR="002A33B4" w:rsidRPr="00904B19">
        <w:rPr>
          <w:strike/>
        </w:rPr>
        <w:t xml:space="preserve">their </w:t>
      </w:r>
      <w:r w:rsidRPr="00904B19">
        <w:rPr>
          <w:strike/>
        </w:rPr>
        <w:t>survival and reproduction (Kleijn et al. 2006). Alternatively, local changes to survival and reproduction due to local habitat quality could be trivial to population and community dynamics if long-term dynamics are driven by a combination of local dynamics with dispersal between populations and communities</w:t>
      </w:r>
      <w:r w:rsidR="002A33B4" w:rsidRPr="00904B19">
        <w:rPr>
          <w:strike/>
        </w:rPr>
        <w:t xml:space="preserve"> in a landscape</w:t>
      </w:r>
      <w:r w:rsidRPr="00904B19">
        <w:rPr>
          <w:strike/>
        </w:rPr>
        <w:t xml:space="preserve"> (</w:t>
      </w:r>
      <w:proofErr w:type="spellStart"/>
      <w:r w:rsidRPr="00904B19">
        <w:rPr>
          <w:strike/>
        </w:rPr>
        <w:t>Hanski</w:t>
      </w:r>
      <w:proofErr w:type="spellEnd"/>
      <w:r w:rsidRPr="00904B19">
        <w:rPr>
          <w:strike/>
        </w:rPr>
        <w:t xml:space="preserve"> 1998; </w:t>
      </w:r>
      <w:proofErr w:type="spellStart"/>
      <w:r w:rsidRPr="00904B19">
        <w:rPr>
          <w:strike/>
        </w:rPr>
        <w:t>Leibold</w:t>
      </w:r>
      <w:proofErr w:type="spellEnd"/>
      <w:r w:rsidRPr="00904B19">
        <w:rPr>
          <w:strike/>
        </w:rPr>
        <w:t xml:space="preserve"> et al., 2004), as is observed at least in </w:t>
      </w:r>
      <w:proofErr w:type="gramStart"/>
      <w:r w:rsidRPr="00904B19">
        <w:rPr>
          <w:strike/>
        </w:rPr>
        <w:t>spatially-explicit</w:t>
      </w:r>
      <w:proofErr w:type="gramEnd"/>
      <w:r w:rsidRPr="00904B19">
        <w:rPr>
          <w:strike/>
        </w:rPr>
        <w:t xml:space="preserve"> agricultural pollinator systems (</w:t>
      </w:r>
      <w:proofErr w:type="spellStart"/>
      <w:r w:rsidRPr="00904B19">
        <w:rPr>
          <w:strike/>
        </w:rPr>
        <w:t>Ponisio</w:t>
      </w:r>
      <w:proofErr w:type="spellEnd"/>
      <w:r w:rsidRPr="00904B19">
        <w:rPr>
          <w:strike/>
        </w:rPr>
        <w:t xml:space="preserve"> et al., 2019?). Comparing pollinator population and community dynamics at large scales, i.e., </w:t>
      </w:r>
      <w:r w:rsidR="002A33B4" w:rsidRPr="00904B19">
        <w:rPr>
          <w:strike/>
        </w:rPr>
        <w:t>among</w:t>
      </w:r>
      <w:r w:rsidRPr="00904B19">
        <w:rPr>
          <w:strike/>
        </w:rPr>
        <w:t xml:space="preserve"> replicated urban landscapes, </w:t>
      </w:r>
      <w:r w:rsidR="002A33B4" w:rsidRPr="00904B19">
        <w:rPr>
          <w:strike/>
        </w:rPr>
        <w:t>is the key hurdle that is necessary to determine</w:t>
      </w:r>
      <w:r w:rsidRPr="00904B19">
        <w:rPr>
          <w:strike/>
        </w:rPr>
        <w:t xml:space="preserve"> whether hypothesized urban habitat drivers </w:t>
      </w:r>
      <w:r w:rsidR="002A33B4" w:rsidRPr="00904B19">
        <w:rPr>
          <w:strike/>
        </w:rPr>
        <w:t xml:space="preserve">translate to long-term </w:t>
      </w:r>
      <w:r w:rsidRPr="00904B19">
        <w:rPr>
          <w:strike/>
        </w:rPr>
        <w:t>pollinator</w:t>
      </w:r>
      <w:r w:rsidR="002A33B4" w:rsidRPr="00904B19">
        <w:rPr>
          <w:strike/>
        </w:rPr>
        <w:t xml:space="preserve"> population stability</w:t>
      </w:r>
      <w:r w:rsidR="008C4EF3" w:rsidRPr="00904B19">
        <w:rPr>
          <w:strike/>
        </w:rPr>
        <w:t>.</w:t>
      </w:r>
      <w:r w:rsidRPr="00904B19">
        <w:rPr>
          <w:strike/>
        </w:rPr>
        <w:t xml:space="preserve"> </w:t>
      </w:r>
    </w:p>
    <w:p w14:paraId="71384C5E" w14:textId="77777777" w:rsidR="00FD68A2" w:rsidRPr="00904B19" w:rsidRDefault="00FD68A2" w:rsidP="00FD68A2">
      <w:pPr>
        <w:ind w:firstLine="360"/>
        <w:rPr>
          <w:strike/>
        </w:rPr>
      </w:pPr>
      <w:r w:rsidRPr="00904B19">
        <w:rPr>
          <w:strike/>
        </w:rPr>
        <w:lastRenderedPageBreak/>
        <w:t xml:space="preserve">We currently lack studies that make among-city comparisons, likely because of the logistical difficulties associated with collecting standardized data in a replicated format required to perform large-scale cross landscape comparisons. The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rsidRPr="00904B19">
        <w:rPr>
          <w:strike/>
        </w:rPr>
        <w:t>explicity</w:t>
      </w:r>
      <w:proofErr w:type="spellEnd"/>
      <w:r w:rsidRPr="00904B19">
        <w:rPr>
          <w:strike/>
        </w:rPr>
        <w:t xml:space="preserve"> stated) at a broader spatial scale might provide a proxy for metapopulation dynamics (whether the metapopulation </w:t>
      </w:r>
      <w:proofErr w:type="gramStart"/>
      <w:r w:rsidRPr="00904B19">
        <w:rPr>
          <w:strike/>
        </w:rPr>
        <w:t>as a whole is</w:t>
      </w:r>
      <w:proofErr w:type="gramEnd"/>
      <w:r w:rsidRPr="00904B19">
        <w:rPr>
          <w:strike/>
        </w:rPr>
        <w:t xml:space="preserve"> stable or declining, and what environmental factors contribute to this). Paired with modeling choices that account for the unstructured and opportunistic nature of these data, this approach has emerging potential for uncovering broad global change impacts (</w:t>
      </w:r>
      <w:proofErr w:type="spellStart"/>
      <w:r w:rsidRPr="00904B19">
        <w:rPr>
          <w:strike/>
        </w:rPr>
        <w:t>Altwegg</w:t>
      </w:r>
      <w:proofErr w:type="spellEnd"/>
      <w:r w:rsidRPr="00904B19">
        <w:rPr>
          <w:strike/>
        </w:rPr>
        <w:t xml:space="preserve"> et al., 2019; </w:t>
      </w:r>
      <w:proofErr w:type="spellStart"/>
      <w:r w:rsidRPr="00904B19">
        <w:rPr>
          <w:strike/>
        </w:rPr>
        <w:t>Kharouba</w:t>
      </w:r>
      <w:proofErr w:type="spellEnd"/>
      <w:r w:rsidRPr="00904B19">
        <w:rPr>
          <w:strike/>
        </w:rPr>
        <w:t xml:space="preserve"> et al., 2019; Guzman et al., 2021; Jackson et al., 2022; </w:t>
      </w:r>
      <w:proofErr w:type="spellStart"/>
      <w:r w:rsidRPr="00904B19">
        <w:rPr>
          <w:strike/>
        </w:rPr>
        <w:t>Shirey</w:t>
      </w:r>
      <w:proofErr w:type="spellEnd"/>
      <w:r w:rsidRPr="00904B19">
        <w:rPr>
          <w:strike/>
        </w:rPr>
        <w:t xml:space="preserve"> et al., 2022; Davis et al, 2022)  </w:t>
      </w:r>
    </w:p>
    <w:p w14:paraId="17D6B5BA" w14:textId="77777777" w:rsidR="00FD68A2" w:rsidRPr="00904B19" w:rsidRDefault="00FD68A2" w:rsidP="00FD68A2">
      <w:pPr>
        <w:rPr>
          <w:b/>
          <w:bCs/>
          <w:strike/>
        </w:rPr>
      </w:pPr>
      <w:r w:rsidRPr="00904B19">
        <w:rPr>
          <w:b/>
          <w:bCs/>
          <w:strike/>
        </w:rPr>
        <w:t>1b) Goals</w:t>
      </w:r>
    </w:p>
    <w:p w14:paraId="2306528D" w14:textId="77777777" w:rsidR="00FD68A2" w:rsidRPr="00904B19" w:rsidRDefault="00FD68A2" w:rsidP="00FD68A2">
      <w:pPr>
        <w:ind w:firstLine="360"/>
        <w:rPr>
          <w:strike/>
        </w:rPr>
      </w:pPr>
      <w:r w:rsidRPr="00904B19">
        <w:rPr>
          <w:strike/>
        </w:rPr>
        <w:t xml:space="preserve">Goal: To identify how land use in cities impacts long-term dynamics of pollinator populations across urban landscapes. Using a set of data extracted from (briefly describe), I will examine the effect of differences in land use </w:t>
      </w:r>
      <w:commentRangeStart w:id="21"/>
      <w:r w:rsidRPr="00904B19">
        <w:rPr>
          <w:strike/>
        </w:rPr>
        <w:t>among</w:t>
      </w:r>
      <w:commentRangeEnd w:id="21"/>
      <w:r w:rsidRPr="00904B19">
        <w:rPr>
          <w:rStyle w:val="CommentReference"/>
          <w:strike/>
        </w:rPr>
        <w:commentReference w:id="21"/>
      </w:r>
      <w:r w:rsidRPr="00904B19">
        <w:rPr>
          <w:strike/>
        </w:rPr>
        <w:t xml:space="preserve"> urban areas on pollinator (occupancy? Diversity?) using an occupancy modeling approach (list a source REF). I focus on data available for pollinators and land use within urban areas in the state of </w:t>
      </w:r>
      <w:commentRangeStart w:id="22"/>
      <w:r w:rsidRPr="00904B19">
        <w:rPr>
          <w:strike/>
        </w:rPr>
        <w:t>California</w:t>
      </w:r>
      <w:commentRangeEnd w:id="22"/>
      <w:r w:rsidRPr="00904B19">
        <w:rPr>
          <w:rStyle w:val="CommentReference"/>
          <w:strike/>
        </w:rPr>
        <w:commentReference w:id="22"/>
      </w:r>
      <w:r w:rsidRPr="00904B19">
        <w:rPr>
          <w:strike/>
        </w:rP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rsidRPr="00904B19">
        <w:rPr>
          <w:strike/>
        </w:rPr>
        <w:t>and also</w:t>
      </w:r>
      <w:proofErr w:type="gramEnd"/>
      <w:r w:rsidRPr="00904B19">
        <w:rPr>
          <w:strike/>
        </w:rPr>
        <w:t xml:space="preserve"> to avoid the assumption that urban landscapes were comparable in a pre-modern era. The taxonomic scope of this project will include two important pollinator taxonomic groups: </w:t>
      </w:r>
      <w:commentRangeStart w:id="23"/>
      <w:r w:rsidRPr="00904B19">
        <w:rPr>
          <w:strike/>
        </w:rPr>
        <w:t xml:space="preserve">hover flies (Diptera – family </w:t>
      </w:r>
      <w:proofErr w:type="spellStart"/>
      <w:r w:rsidRPr="00904B19">
        <w:rPr>
          <w:strike/>
        </w:rPr>
        <w:t>Syrphidae</w:t>
      </w:r>
      <w:proofErr w:type="spellEnd"/>
      <w:r w:rsidRPr="00904B19">
        <w:rPr>
          <w:strike/>
        </w:rPr>
        <w:t>) and bumble bees (</w:t>
      </w:r>
      <w:r w:rsidRPr="00904B19">
        <w:rPr>
          <w:i/>
          <w:iCs/>
          <w:strike/>
        </w:rPr>
        <w:t>Bombus</w:t>
      </w:r>
      <w:r w:rsidRPr="00904B19">
        <w:rPr>
          <w:strike/>
        </w:rPr>
        <w:t xml:space="preserve">). </w:t>
      </w:r>
      <w:commentRangeEnd w:id="23"/>
      <w:r w:rsidRPr="00904B19">
        <w:rPr>
          <w:rStyle w:val="CommentReference"/>
          <w:strike/>
        </w:rPr>
        <w:commentReference w:id="23"/>
      </w:r>
    </w:p>
    <w:p w14:paraId="4499A49E" w14:textId="77777777" w:rsidR="00FD68A2" w:rsidRPr="00904B19" w:rsidRDefault="00FD68A2" w:rsidP="00FD68A2">
      <w:pPr>
        <w:rPr>
          <w:b/>
          <w:bCs/>
          <w:strike/>
        </w:rPr>
      </w:pPr>
      <w:r w:rsidRPr="00904B19">
        <w:rPr>
          <w:b/>
          <w:bCs/>
          <w:strike/>
        </w:rPr>
        <w:t>1c) Hypotheses and predictions</w:t>
      </w:r>
      <w:r w:rsidRPr="00904B19">
        <w:rPr>
          <w:b/>
          <w:bCs/>
          <w:strike/>
        </w:rPr>
        <w:tab/>
      </w:r>
    </w:p>
    <w:p w14:paraId="554D207B" w14:textId="77777777" w:rsidR="00FD68A2" w:rsidRPr="00904B19" w:rsidRDefault="00FD68A2" w:rsidP="00FD68A2">
      <w:pPr>
        <w:ind w:firstLine="360"/>
        <w:rPr>
          <w:strike/>
        </w:rPr>
      </w:pPr>
      <w:r w:rsidRPr="00904B19">
        <w:rPr>
          <w:strike/>
        </w:rP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0AE3FBC8" w14:textId="77777777" w:rsidR="00FD68A2" w:rsidRPr="00904B19" w:rsidRDefault="00FD68A2" w:rsidP="00FD68A2">
      <w:pPr>
        <w:ind w:firstLine="360"/>
        <w:rPr>
          <w:strike/>
        </w:rPr>
      </w:pPr>
      <w:r w:rsidRPr="00904B19">
        <w:rPr>
          <w:strike/>
        </w:rP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04B19">
        <w:rPr>
          <w:b/>
          <w:bCs/>
          <w:strike/>
        </w:rPr>
        <w:t xml:space="preserve">occupancy rates of pollinator species among urban landscapes will be positively associated with average </w:t>
      </w:r>
      <w:commentRangeStart w:id="24"/>
      <w:r w:rsidRPr="00904B19">
        <w:rPr>
          <w:b/>
          <w:bCs/>
          <w:strike/>
        </w:rPr>
        <w:t>NDVI</w:t>
      </w:r>
      <w:r w:rsidRPr="00904B19">
        <w:rPr>
          <w:strike/>
        </w:rPr>
        <w:t xml:space="preserve"> </w:t>
      </w:r>
      <w:commentRangeEnd w:id="24"/>
      <w:r w:rsidRPr="00904B19">
        <w:rPr>
          <w:rStyle w:val="CommentReference"/>
          <w:strike/>
        </w:rPr>
        <w:commentReference w:id="24"/>
      </w:r>
      <w:r w:rsidRPr="00904B19">
        <w:rPr>
          <w:strike/>
        </w:rP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7C8FFE2C" w14:textId="77777777" w:rsidR="00FD68A2" w:rsidRDefault="00FD68A2" w:rsidP="00FD68A2">
      <w:pPr>
        <w:pStyle w:val="ListParagraph"/>
        <w:ind w:left="360"/>
        <w:rPr>
          <w:b/>
          <w:bCs/>
        </w:rPr>
      </w:pP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lastRenderedPageBreak/>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w:t>
      </w:r>
      <w:proofErr w:type="gramStart"/>
      <w:r>
        <w:t>according</w:t>
      </w:r>
      <w:proofErr w:type="gramEnd"/>
      <w:r>
        <w:t xml:space="preserve">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25"/>
      <w:r>
        <w:t>reprocessed</w:t>
      </w:r>
      <w:commentRangeEnd w:id="25"/>
      <w:r>
        <w:rPr>
          <w:rStyle w:val="CommentReference"/>
        </w:rPr>
        <w:commentReference w:id="25"/>
      </w:r>
      <w:r>
        <w:t xml:space="preserve">, by simply changing the input values in the </w:t>
      </w:r>
      <w:proofErr w:type="spellStart"/>
      <w:r>
        <w:t>prep_data</w:t>
      </w:r>
      <w:proofErr w:type="spellEnd"/>
      <w:r>
        <w:t xml:space="preserve">() function before feeding to the model for parameter estimation. </w:t>
      </w:r>
    </w:p>
    <w:p w14:paraId="72CC790C" w14:textId="57B86271" w:rsidR="000230C0" w:rsidRDefault="00874CCE">
      <w:pPr>
        <w:rPr>
          <w:noProof/>
        </w:rPr>
      </w:pPr>
      <w:r>
        <w:rPr>
          <w:noProof/>
        </w:rPr>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14"/>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lastRenderedPageBreak/>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prep_data</w:t>
      </w:r>
      <w:proofErr w:type="spell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r w:rsidR="001B7424">
        <w:t xml:space="preserve">add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26"/>
      <w:r>
        <w:t>site area</w:t>
      </w:r>
      <w:commentRangeEnd w:id="26"/>
      <w:r>
        <w:rPr>
          <w:rStyle w:val="CommentReference"/>
        </w:rPr>
        <w:commentReference w:id="26"/>
      </w:r>
      <w:r>
        <w:t>, by….</w:t>
      </w:r>
      <w:r w:rsidR="001B7424">
        <w:t xml:space="preserve">. </w:t>
      </w:r>
      <w:r w:rsidR="000C3ADE">
        <w:t xml:space="preserve">These initial filters result in a dataset comprising </w:t>
      </w:r>
      <w:commentRangeStart w:id="27"/>
      <w:commentRangeStart w:id="28"/>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27"/>
      <w:r w:rsidR="000C3ADE">
        <w:rPr>
          <w:rStyle w:val="CommentReference"/>
        </w:rPr>
        <w:commentReference w:id="27"/>
      </w:r>
      <w:commentRangeEnd w:id="28"/>
      <w:r w:rsidR="000C3ADE">
        <w:rPr>
          <w:rStyle w:val="CommentReference"/>
        </w:rPr>
        <w:commentReference w:id="28"/>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lastRenderedPageBreak/>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6"/>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7"/>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lastRenderedPageBreak/>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t>
      </w:r>
      <w:proofErr w:type="gramStart"/>
      <w:r>
        <w:t>was</w:t>
      </w:r>
      <w:proofErr w:type="gramEnd"/>
      <w:r>
        <w:t xml:space="preserve">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8"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29"/>
      <w:commentRangeStart w:id="30"/>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29"/>
      <w:r w:rsidR="00944FF2">
        <w:rPr>
          <w:rStyle w:val="CommentReference"/>
        </w:rPr>
        <w:commentReference w:id="29"/>
      </w:r>
      <w:commentRangeEnd w:id="30"/>
      <w:r w:rsidR="00AA065F">
        <w:rPr>
          <w:rStyle w:val="CommentReference"/>
        </w:rPr>
        <w:commentReference w:id="30"/>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9" w:history="1">
        <w:r w:rsidRPr="0019238D">
          <w:rPr>
            <w:rStyle w:val="Hyperlink"/>
          </w:rPr>
          <w:t>https://gis.data.ca.gov/datasets/CDFW::naip-2020-ndvi-california/about</w:t>
        </w:r>
      </w:hyperlink>
      <w:r>
        <w:t xml:space="preserve">). </w:t>
      </w:r>
      <w:r w:rsidR="001A17E5">
        <w:t xml:space="preserve">brown (defined as </w:t>
      </w:r>
      <w:commentRangeStart w:id="31"/>
      <w:r w:rsidR="001A17E5">
        <w:t xml:space="preserve">less healthy vegetation </w:t>
      </w:r>
      <w:commentRangeEnd w:id="31"/>
      <w:r w:rsidR="001A17E5">
        <w:rPr>
          <w:rStyle w:val="CommentReference"/>
        </w:rPr>
        <w:commentReference w:id="31"/>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t xml:space="preserve">Initially I will download data from a single year, however, data is available for 2012, 2014, 2016, 2018, and 2020. It might be a good idea to match the NDVI data to the site for year most closely corresponding to </w:t>
      </w:r>
      <w:proofErr w:type="gramStart"/>
      <w:r>
        <w:t>the each</w:t>
      </w:r>
      <w:proofErr w:type="gramEnd"/>
      <w:r>
        <w:t xml:space="preserve">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w:t>
      </w:r>
      <w:proofErr w:type="gramStart"/>
      <w:r>
        <w:t>more “green”</w:t>
      </w:r>
      <w:proofErr w:type="gramEnd"/>
      <w:r>
        <w:t xml:space="preserve"> than data if it were collected in August in a different year. For this </w:t>
      </w:r>
      <w:proofErr w:type="gramStart"/>
      <w:r>
        <w:t>reason</w:t>
      </w:r>
      <w:proofErr w:type="gramEnd"/>
      <w:r>
        <w:t xml:space="preserve">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20"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21" w:history="1">
        <w:r w:rsidR="00D84599" w:rsidRPr="0019238D">
          <w:rPr>
            <w:rStyle w:val="Hyperlink"/>
          </w:rPr>
          <w:t>https://maps.princeton.edu/catalog/stanford-zd071bk4213</w:t>
        </w:r>
      </w:hyperlink>
      <w:r w:rsidR="00D84599">
        <w:t>)</w:t>
      </w:r>
      <w:r>
        <w:t>.</w:t>
      </w:r>
      <w:r w:rsidR="00D84599">
        <w:t xml:space="preserve"> </w:t>
      </w:r>
      <w:r w:rsidR="0076079D">
        <w:t xml:space="preserve">I extracted the city name of the largest city by population that overlaps with each grid </w:t>
      </w:r>
      <w:r w:rsidR="0076079D">
        <w:lastRenderedPageBreak/>
        <w:t>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prep_data</w:t>
      </w:r>
      <w:proofErr w:type="spell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 ).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w:t>
      </w:r>
      <w:proofErr w:type="gramStart"/>
      <w:r w:rsidR="00C955B7">
        <w:t>occurred..</w:t>
      </w:r>
      <w:proofErr w:type="gramEnd"/>
    </w:p>
    <w:p w14:paraId="09726C9C" w14:textId="5C3DA0E3" w:rsidR="005E27CD" w:rsidRDefault="005E27CD" w:rsidP="0076079D">
      <w:pPr>
        <w:ind w:firstLine="720"/>
      </w:pPr>
      <w:r>
        <w:rPr>
          <w:noProof/>
        </w:rPr>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lastRenderedPageBreak/>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23"/>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lastRenderedPageBreak/>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6"/>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lastRenderedPageBreak/>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7"/>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8"/>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lastRenderedPageBreak/>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9"/>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30">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32"/>
      <w:r w:rsidR="00AE1BF8">
        <w:t>Davis et al. 2022</w:t>
      </w:r>
      <w:commentRangeEnd w:id="32"/>
      <w:r w:rsidR="00AE1BF8">
        <w:rPr>
          <w:rStyle w:val="CommentReference"/>
        </w:rPr>
        <w:commentReference w:id="32"/>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proofErr w:type="spellStart"/>
      <w:r w:rsidRPr="00794659">
        <w:rPr>
          <w:i/>
          <w:iCs/>
        </w:rPr>
        <w:t>model_</w:t>
      </w:r>
      <w:proofErr w:type="gramStart"/>
      <w:r w:rsidRPr="00794659">
        <w:rPr>
          <w:i/>
          <w:iCs/>
        </w:rPr>
        <w:t>intergated.stan</w:t>
      </w:r>
      <w:proofErr w:type="spellEnd"/>
      <w:proofErr w:type="gram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31">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 xml:space="preserve">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w:t>
      </w:r>
      <w:r>
        <w:rPr>
          <w:noProof/>
        </w:rPr>
        <w:lastRenderedPageBreak/>
        <w:t>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33"/>
      <w:commentRangeStart w:id="34"/>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33"/>
      <w:r w:rsidR="000C55B8">
        <w:rPr>
          <w:rStyle w:val="CommentReference"/>
        </w:rPr>
        <w:commentReference w:id="33"/>
      </w:r>
      <w:commentRangeEnd w:id="34"/>
      <w:r w:rsidR="000C55B8">
        <w:rPr>
          <w:rStyle w:val="CommentReference"/>
        </w:rPr>
        <w:commentReference w:id="34"/>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35"/>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35"/>
              <m:r>
                <m:rPr>
                  <m:sty m:val="p"/>
                </m:rPr>
                <w:rPr>
                  <w:rStyle w:val="CommentReference"/>
                </w:rPr>
                <w:commentReference w:id="35"/>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36"/>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36"/>
                  <m:r>
                    <m:rPr>
                      <m:sty m:val="p"/>
                    </m:rPr>
                    <w:rPr>
                      <w:rStyle w:val="CommentReference"/>
                    </w:rPr>
                    <w:commentReference w:id="36"/>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37"/>
      <m:oMathPara>
        <m:oMath>
          <m:r>
            <w:rPr>
              <w:rFonts w:ascii="Cambria Math" w:eastAsiaTheme="minorEastAsia" w:hAnsi="Cambria Math"/>
            </w:rPr>
            <m:t>+spatial autocorrelation?</m:t>
          </m:r>
          <w:commentRangeEnd w:id="37"/>
          <m:r>
            <w:rPr>
              <w:rFonts w:ascii="Cambria Math" w:eastAsiaTheme="minorEastAsia" w:hAnsi="Cambria Math"/>
            </w:rPr>
            <m:t xml:space="preserve"> + </m:t>
          </m:r>
          <w:commentRangeStart w:id="38"/>
          <m:r>
            <w:rPr>
              <w:rFonts w:ascii="Cambria Math" w:eastAsiaTheme="minorEastAsia" w:hAnsi="Cambria Math"/>
            </w:rPr>
            <m:t>city factor like..</m:t>
          </m:r>
          <m:r>
            <m:rPr>
              <m:sty m:val="p"/>
            </m:rPr>
            <w:rPr>
              <w:rStyle w:val="CommentReference"/>
            </w:rPr>
            <w:commentReference w:id="37"/>
          </m:r>
          <w:commentRangeEnd w:id="38"/>
          <m:r>
            <m:rPr>
              <m:sty m:val="p"/>
            </m:rPr>
            <w:rPr>
              <w:rStyle w:val="CommentReference"/>
            </w:rPr>
            <w:commentReference w:id="38"/>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lastRenderedPageBreak/>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w:t>
      </w:r>
      <w:proofErr w:type="gramStart"/>
      <w:r w:rsidR="003D1977">
        <w:rPr>
          <w:rFonts w:eastAsiaTheme="minorEastAsia"/>
        </w:rPr>
        <w:t>means</w:t>
      </w:r>
      <w:proofErr w:type="gramEnd"/>
      <w:r w:rsidR="003D1977">
        <w:rPr>
          <w:rFonts w:eastAsiaTheme="minorEastAsia"/>
        </w:rPr>
        <w:t xml:space="preserve">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w:t>
      </w:r>
      <w:proofErr w:type="gramStart"/>
      <w:r w:rsidR="00363EBA">
        <w:rPr>
          <w:rFonts w:eastAsiaTheme="minorEastAsia"/>
        </w:rPr>
        <w:t>means</w:t>
      </w:r>
      <w:proofErr w:type="gramEnd"/>
      <w:r w:rsidR="00363EBA">
        <w:rPr>
          <w:rFonts w:eastAsiaTheme="minorEastAsia"/>
        </w:rPr>
        <w:t xml:space="preserve">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39"/>
      <w:r w:rsidRPr="00383333">
        <w:t>https://github.com/jensculrich/occupancy_model_for_urban_NHC_records</w:t>
      </w:r>
      <w:commentRangeEnd w:id="39"/>
      <w:r>
        <w:rPr>
          <w:rStyle w:val="CommentReference"/>
        </w:rPr>
        <w:commentReference w:id="39"/>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lastRenderedPageBreak/>
        <w:tab/>
      </w:r>
      <w:r w:rsidRPr="006504B7">
        <w:t>The prior</w:t>
      </w:r>
      <w:r>
        <w:t xml:space="preserve"> distributions were chosen to be wide and weakly informative</w:t>
      </w:r>
      <w:r w:rsidR="00665C4F">
        <w:t>, intended to provide biologically reasonable starting values:</w:t>
      </w:r>
      <w:r>
        <w:t xml:space="preserve"> (</w:t>
      </w:r>
      <w:proofErr w:type="spellStart"/>
      <w:proofErr w:type="gramStart"/>
      <w:r>
        <w:t>cauchy</w:t>
      </w:r>
      <w:proofErr w:type="spellEnd"/>
      <w:r>
        <w:t>(</w:t>
      </w:r>
      <w:proofErr w:type="gram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w:t>
      </w:r>
      <w:proofErr w:type="gramStart"/>
      <w:r>
        <w:t>model, and</w:t>
      </w:r>
      <w:proofErr w:type="gramEnd"/>
      <w:r>
        <w:t xml:space="preserve">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lastRenderedPageBreak/>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3"/>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proofErr w:type="gramStart"/>
      <w:r>
        <w:t>Jens Ulrich,</w:t>
      </w:r>
      <w:proofErr w:type="gramEnd"/>
      <w:r>
        <w:t xml:space="preserve">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lastRenderedPageBreak/>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 xml:space="preserve">haven’t included anything here yet in this </w:t>
      </w:r>
      <w:proofErr w:type="gramStart"/>
      <w:r>
        <w:t>doc</w:t>
      </w:r>
      <w:proofErr w:type="gramEnd"/>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coming decades, replacing natural habitat at broad landscape scales (</w:t>
      </w:r>
      <w:proofErr w:type="spellStart"/>
      <w:r w:rsidR="00D25ABA">
        <w:t>Guneralp</w:t>
      </w:r>
      <w:proofErr w:type="spellEnd"/>
      <w:r w:rsidR="00D25ABA">
        <w:t xml:space="preserve"> &amp; </w:t>
      </w:r>
      <w:proofErr w:type="spellStart"/>
      <w:r w:rsidR="00D25ABA">
        <w:t>Seto</w:t>
      </w:r>
      <w:proofErr w:type="spellEnd"/>
      <w:r w:rsidR="00D25ABA">
        <w:t xml:space="preserve">, 2013; U.N., </w:t>
      </w:r>
      <w:commentRangeStart w:id="40"/>
      <w:r w:rsidR="00D25ABA">
        <w:t>2018</w:t>
      </w:r>
      <w:commentRangeEnd w:id="40"/>
      <w:r w:rsidR="00D25ABA">
        <w:rPr>
          <w:rStyle w:val="CommentReference"/>
        </w:rPr>
        <w:commentReference w:id="40"/>
      </w:r>
      <w:r w:rsidR="00D25ABA">
        <w:t xml:space="preserve">). </w:t>
      </w:r>
      <w:r w:rsidR="0008557E">
        <w:t>As this global land use change process continues, it is critical that conservation actions and land development plan</w:t>
      </w:r>
      <w:r>
        <w:t>s</w:t>
      </w:r>
      <w:r w:rsidR="0008557E">
        <w:t xml:space="preserve"> that maximize the value of urban areas for biodiversity</w:t>
      </w:r>
      <w:r>
        <w:t xml:space="preserve"> 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populations and communities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(Wenzel et al., 2020; </w:t>
      </w:r>
      <w:proofErr w:type="spellStart"/>
      <w:r>
        <w:t>Fenoglio</w:t>
      </w:r>
      <w:proofErr w:type="spellEnd"/>
      <w:r>
        <w:t xml:space="preserve"> et al., 2021). </w:t>
      </w:r>
      <w:r w:rsidR="00C243A1">
        <w:t xml:space="preserve">Quantitative comparisons of pollinator populations and communities among urban habitats may be able to shed light on what makes a city good for biodiversity and, further, what types of species may require </w:t>
      </w:r>
      <w:proofErr w:type="gramStart"/>
      <w:r w:rsidR="00C243A1">
        <w:t>particular</w:t>
      </w:r>
      <w:proofErr w:type="gramEnd"/>
      <w:r w:rsidR="00C243A1">
        <w:t xml:space="preserve"> </w:t>
      </w:r>
    </w:p>
    <w:p w14:paraId="3172A601" w14:textId="77777777" w:rsidR="00D25ABA" w:rsidRDefault="00D25ABA" w:rsidP="00D25ABA">
      <w:pPr>
        <w:ind w:firstLine="720"/>
      </w:pPr>
      <w:r>
        <w:t xml:space="preserve">Many small-scale studies look within a city to examine how local pollinator abundance and diversity are affected by differences in the local environmental conditions such as temperature (Adams et al., 2020) or flower resources (Adams et al., 2020; </w:t>
      </w:r>
      <w:proofErr w:type="spellStart"/>
      <w:r>
        <w:t>Gerner</w:t>
      </w:r>
      <w:proofErr w:type="spellEnd"/>
      <w:r>
        <w:t xml:space="preserve"> and Sargent 2021), and by the landscape context including the amount of impervious surface cover and tree cover within the foraging area of local pollinator collection (Adams et al., 2020; </w:t>
      </w:r>
      <w:proofErr w:type="spellStart"/>
      <w:r>
        <w:t>Gerner</w:t>
      </w:r>
      <w:proofErr w:type="spellEnd"/>
      <w:r>
        <w:t xml:space="preserve"> and Sargent 2021, </w:t>
      </w:r>
      <w:proofErr w:type="spellStart"/>
      <w:r>
        <w:t>Hyjazie</w:t>
      </w:r>
      <w:proofErr w:type="spellEnd"/>
      <w:r>
        <w:t xml:space="preserve"> and Sargent 2022). From these studies we know that local pollinator abundance and diversity is especially tied to the local flower abundance and species richness and local proportion of native flowering plants (</w:t>
      </w:r>
      <w:commentRangeStart w:id="41"/>
      <w:r>
        <w:t xml:space="preserve">Adams et al., 2020; </w:t>
      </w:r>
      <w:proofErr w:type="spellStart"/>
      <w:r>
        <w:t>Gerner</w:t>
      </w:r>
      <w:proofErr w:type="spellEnd"/>
      <w:r>
        <w:t xml:space="preserve"> and Sargent 2021</w:t>
      </w:r>
      <w:commentRangeEnd w:id="41"/>
      <w:r>
        <w:rPr>
          <w:rStyle w:val="CommentReference"/>
        </w:rPr>
        <w:commentReference w:id="41"/>
      </w:r>
      <w:r>
        <w:t>). Differences in the local pollinator abundance and diversity can also be explained by the local habitat type, which captures variation in multiple local and landscape variables (</w:t>
      </w:r>
      <w:proofErr w:type="spellStart"/>
      <w:r>
        <w:t>Normandin</w:t>
      </w:r>
      <w:proofErr w:type="spellEnd"/>
      <w:r>
        <w:t xml:space="preserve"> et al. 2017, </w:t>
      </w:r>
      <w:proofErr w:type="spellStart"/>
      <w:r>
        <w:t>Baldock</w:t>
      </w:r>
      <w:proofErr w:type="spellEnd"/>
      <w:r>
        <w:t xml:space="preserve">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w:t>
      </w:r>
      <w:proofErr w:type="gramStart"/>
      <w:r>
        <w:t>… ?</w:t>
      </w:r>
      <w:proofErr w:type="gramEnd"/>
      <w:r>
        <w:t>) (</w:t>
      </w:r>
      <w:proofErr w:type="spellStart"/>
      <w:r>
        <w:t>Beninde</w:t>
      </w:r>
      <w:proofErr w:type="spellEnd"/>
      <w:r>
        <w:t xml:space="preserve"> et al. 2015) </w:t>
      </w:r>
      <w:commentRangeStart w:id="42"/>
      <w:commentRangeEnd w:id="42"/>
      <w:r>
        <w:rPr>
          <w:rStyle w:val="CommentReference"/>
        </w:rPr>
        <w:commentReference w:id="42"/>
      </w:r>
      <w:commentRangeStart w:id="43"/>
      <w:commentRangeStart w:id="44"/>
      <w:commentRangeEnd w:id="43"/>
      <w:r>
        <w:rPr>
          <w:rStyle w:val="CommentReference"/>
        </w:rPr>
        <w:commentReference w:id="43"/>
      </w:r>
      <w:commentRangeEnd w:id="44"/>
      <w:r>
        <w:rPr>
          <w:rStyle w:val="CommentReference"/>
        </w:rPr>
        <w:commentReference w:id="44"/>
      </w:r>
      <w:r>
        <w:t>.</w:t>
      </w:r>
    </w:p>
    <w:p w14:paraId="34BEDC04" w14:textId="5FB94344" w:rsidR="00D25ABA" w:rsidRDefault="00D25ABA" w:rsidP="00D25ABA">
      <w:pPr>
        <w:ind w:firstLine="720"/>
      </w:pPr>
      <w:r>
        <w:lastRenderedPageBreak/>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w:t>
      </w:r>
      <w:proofErr w:type="spellStart"/>
      <w:r>
        <w:t>Hanski</w:t>
      </w:r>
      <w:proofErr w:type="spellEnd"/>
      <w:r>
        <w:t xml:space="preserve"> 1998; </w:t>
      </w:r>
      <w:proofErr w:type="spellStart"/>
      <w:r>
        <w:t>Leibold</w:t>
      </w:r>
      <w:proofErr w:type="spellEnd"/>
      <w:r>
        <w:t xml:space="preserve"> et al., 2004), as is observed at least in </w:t>
      </w:r>
      <w:proofErr w:type="gramStart"/>
      <w:r>
        <w:t>spatially-explicit</w:t>
      </w:r>
      <w:proofErr w:type="gramEnd"/>
      <w:r>
        <w:t xml:space="preserve"> agricultural pollinator systems (</w:t>
      </w:r>
      <w:proofErr w:type="spellStart"/>
      <w:r>
        <w:t>Ponisio</w:t>
      </w:r>
      <w:proofErr w:type="spellEnd"/>
      <w:r>
        <w:t xml:space="preserve">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rsidR="00D25ABA">
        <w:t>explicity</w:t>
      </w:r>
      <w:proofErr w:type="spellEnd"/>
      <w:r w:rsidR="00D25ABA">
        <w:t xml:space="preserve"> stated) at a broader spatial scale might provide a proxy for metapopulation dynamics (whether the metapopulation </w:t>
      </w:r>
      <w:proofErr w:type="gramStart"/>
      <w:r w:rsidR="00D25ABA">
        <w:t>as a whole is</w:t>
      </w:r>
      <w:proofErr w:type="gramEnd"/>
      <w:r w:rsidR="00D25ABA">
        <w:t xml:space="preserve"> stable or declining, and what environmental factors contribute to this). Paired with modeling choices that account for the unstructured and opportunistic nature of these data, this approach has emerging potential for uncovering broad global change impacts (</w:t>
      </w:r>
      <w:proofErr w:type="spellStart"/>
      <w:r w:rsidR="00D25ABA">
        <w:t>Altwegg</w:t>
      </w:r>
      <w:proofErr w:type="spellEnd"/>
      <w:r w:rsidR="00D25ABA">
        <w:t xml:space="preserve"> et al., 2019; </w:t>
      </w:r>
      <w:proofErr w:type="spellStart"/>
      <w:r w:rsidR="00D25ABA">
        <w:t>Kharouba</w:t>
      </w:r>
      <w:proofErr w:type="spellEnd"/>
      <w:r w:rsidR="00D25ABA">
        <w:t xml:space="preserve"> et al., 2019; Guzman et al., 2021; Jackson et al., 2022; </w:t>
      </w:r>
      <w:proofErr w:type="spellStart"/>
      <w:r w:rsidR="00D25ABA">
        <w:t>Shirey</w:t>
      </w:r>
      <w:proofErr w:type="spellEnd"/>
      <w:r w:rsidR="00D25ABA">
        <w:t xml:space="preserve">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45"/>
      <w:r>
        <w:t>among</w:t>
      </w:r>
      <w:commentRangeEnd w:id="45"/>
      <w:r>
        <w:rPr>
          <w:rStyle w:val="CommentReference"/>
        </w:rPr>
        <w:commentReference w:id="45"/>
      </w:r>
      <w:r>
        <w:t xml:space="preserve"> urban areas on pollinator (occupancy? Diversity?) using an occupancy modeling approach (list a source REF). I focus on data available for pollinators and land use within urban areas in the state of </w:t>
      </w:r>
      <w:commentRangeStart w:id="46"/>
      <w:r>
        <w:t>California</w:t>
      </w:r>
      <w:commentRangeEnd w:id="46"/>
      <w:r>
        <w:rPr>
          <w:rStyle w:val="CommentReference"/>
        </w:rPr>
        <w:commentReference w:id="46"/>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47"/>
      <w:r>
        <w:t xml:space="preserve">hover flies (Diptera – family </w:t>
      </w:r>
      <w:proofErr w:type="spellStart"/>
      <w:r>
        <w:t>Syrphidae</w:t>
      </w:r>
      <w:proofErr w:type="spellEnd"/>
      <w:r>
        <w:t>) and bumble bees (</w:t>
      </w:r>
      <w:r>
        <w:rPr>
          <w:i/>
          <w:iCs/>
        </w:rPr>
        <w:t>Bombus</w:t>
      </w:r>
      <w:r>
        <w:t xml:space="preserve">). </w:t>
      </w:r>
      <w:commentRangeEnd w:id="47"/>
      <w:r>
        <w:rPr>
          <w:rStyle w:val="CommentReference"/>
        </w:rPr>
        <w:commentReference w:id="47"/>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w:t>
      </w:r>
      <w:r>
        <w:lastRenderedPageBreak/>
        <w:t xml:space="preserve">detection probability of pollinators across space, time and taxa, the equilibrium </w:t>
      </w:r>
      <w:r w:rsidRPr="0092032A">
        <w:rPr>
          <w:b/>
          <w:bCs/>
        </w:rPr>
        <w:t xml:space="preserve">occupancy rates of pollinator species among urban landscapes will be positively associated with average </w:t>
      </w:r>
      <w:commentRangeStart w:id="48"/>
      <w:r w:rsidRPr="0092032A">
        <w:rPr>
          <w:b/>
          <w:bCs/>
        </w:rPr>
        <w:t>NDVI</w:t>
      </w:r>
      <w:r>
        <w:t xml:space="preserve"> </w:t>
      </w:r>
      <w:commentRangeEnd w:id="48"/>
      <w:r>
        <w:rPr>
          <w:rStyle w:val="CommentReference"/>
        </w:rPr>
        <w:commentReference w:id="48"/>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proofErr w:type="spellStart"/>
      <w:r w:rsidR="00807ECF" w:rsidRPr="00807ECF">
        <w:rPr>
          <w:i/>
          <w:iCs/>
        </w:rPr>
        <w:t>i</w:t>
      </w:r>
      <w:proofErr w:type="spellEnd"/>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w:t>
      </w:r>
      <w:r w:rsidR="00A1165A">
        <w:rPr>
          <w:rFonts w:eastAsiaTheme="minorEastAsia"/>
        </w:rPr>
        <w:lastRenderedPageBreak/>
        <w:t xml:space="preserve">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 xml:space="preserve">scientific research (Jackson et al., 2022; </w:t>
      </w:r>
      <w:proofErr w:type="spellStart"/>
      <w:r>
        <w:t>Shirey</w:t>
      </w:r>
      <w:proofErr w:type="spellEnd"/>
      <w:r>
        <w:t xml:space="preserve">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w:t>
      </w:r>
      <w:proofErr w:type="spellStart"/>
      <w:r w:rsidR="000C2DDA">
        <w:t>Kery</w:t>
      </w:r>
      <w:proofErr w:type="spellEnd"/>
      <w:r w:rsidR="000C2DDA">
        <w:t xml:space="preserve"> &amp; </w:t>
      </w:r>
      <w:proofErr w:type="spellStart"/>
      <w:r w:rsidR="000C2DDA">
        <w:t>Royle</w:t>
      </w:r>
      <w:proofErr w:type="spellEnd"/>
      <w:r w:rsidR="000C2DDA">
        <w:t xml:space="preserv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lastRenderedPageBreak/>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can cause underestimates of detection rates and consequently bias estimates of abundance (Guzman et al., 2021). Community sampling events each site in each year within each time interval were inferred prior to running the analysis. Specifically, if records from 2 or more species were collected from a site in a single year from the same institution, I designated that a community sampling event had occurred. A more conservative approach might be to group records by individual collector names rather than by institution, however, by visual review of the museum record 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w:t>
      </w:r>
      <w:proofErr w:type="spellStart"/>
      <w:r>
        <w:rPr>
          <w:rFonts w:eastAsiaTheme="minorEastAsia"/>
        </w:rPr>
        <w:t>Syrphidae</w:t>
      </w:r>
      <w:proofErr w:type="spellEnd"/>
      <w:r>
        <w:rPr>
          <w:rFonts w:eastAsiaTheme="minorEastAsia"/>
        </w:rPr>
        <w:t xml:space="preserve"> and </w:t>
      </w:r>
      <w:r>
        <w:rPr>
          <w:rFonts w:eastAsiaTheme="minorEastAsia"/>
          <w:i/>
          <w:iCs/>
        </w:rPr>
        <w:t>Bombus</w:t>
      </w:r>
      <w:r>
        <w:rPr>
          <w:rFonts w:eastAsiaTheme="minorEastAsia"/>
        </w:rPr>
        <w:t>).</w:t>
      </w:r>
    </w:p>
    <w:p w14:paraId="25002DB7" w14:textId="77777777" w:rsidR="000E2EF4" w:rsidRDefault="00930FB0" w:rsidP="001471C1">
      <w:pPr>
        <w:ind w:firstLine="720"/>
      </w:pPr>
      <w:r>
        <w:t>Note that in contrast to a classic binomial N-mixture model (</w:t>
      </w:r>
      <w:proofErr w:type="spellStart"/>
      <w:r>
        <w:t>Kery</w:t>
      </w:r>
      <w:proofErr w:type="spellEnd"/>
      <w:r>
        <w:t xml:space="preserve"> &amp; </w:t>
      </w:r>
      <w:proofErr w:type="spellStart"/>
      <w:r>
        <w:t>Royle</w:t>
      </w:r>
      <w:proofErr w:type="spellEnd"/>
      <w:r>
        <w:t xml:space="preserv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N-mixture modelling approaches that is untestable without auxiliary data (I think they talk about this in the Murray et al., population ecology textbook).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 xml:space="preserve">the maximum number of records captured by citizen scientists (i.e., millions or more individual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In practice, this means that as variation of a species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w:t>
      </w:r>
      <w:r w:rsidR="000E2EF4">
        <w:lastRenderedPageBreak/>
        <w:t>abstract pre-thinned relative abundance; and in contrast,</w:t>
      </w:r>
      <w:r w:rsidR="00FB5C6F">
        <w:t xml:space="preserve"> as variation of a species at a site across years within a time period decreases (e.g., counts of 5, 25, and 75) then detection rate is likely to be low and the observed abundances much lower in size to this abstract pre-thinned relative abundance.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w:t>
      </w:r>
      <w:proofErr w:type="spellStart"/>
      <w:r>
        <w:t>Syrphidae</w:t>
      </w:r>
      <w:proofErr w:type="spellEnd"/>
      <w:r>
        <w:t xml:space="preserv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 xml:space="preserve">η0+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49"/>
      <w:r w:rsidRPr="00D50665">
        <w:rPr>
          <w:rFonts w:eastAsiaTheme="minorEastAsia"/>
        </w:rPr>
        <w:t>Where:</w:t>
      </w:r>
      <w:commentRangeEnd w:id="49"/>
      <w:r w:rsidR="002A5DF6">
        <w:rPr>
          <w:rStyle w:val="CommentReference"/>
        </w:rPr>
        <w:commentReference w:id="49"/>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sidR="00D50665">
        <w:rPr>
          <w:rFonts w:eastAsiaTheme="minorEastAsia"/>
        </w:rPr>
        <w:t>, and represents a species-specific intercept.</w:t>
      </w:r>
    </w:p>
    <w:p w14:paraId="620EE2C0" w14:textId="720AF79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sidR="00D50665">
        <w:rPr>
          <w:rFonts w:eastAsiaTheme="minorEastAsia"/>
        </w:rPr>
        <w:t>, and represents a site-specific intercept.</w:t>
      </w:r>
    </w:p>
    <w:p w14:paraId="0DA730FC" w14:textId="1BE0BB4B" w:rsidR="00D50665" w:rsidRDefault="00000000"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is the mean effect of impervious surface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xml:space="preserve">. (see data details for how this information was collected and how it was transposed onto the site given the site grid parameters specified in the </w:t>
      </w:r>
      <w:proofErr w:type="spellStart"/>
      <w:r w:rsidR="00D50665">
        <w:rPr>
          <w:rFonts w:eastAsiaTheme="minorEastAsia"/>
        </w:rPr>
        <w:t>run_model.R</w:t>
      </w:r>
      <w:proofErr w:type="spellEnd"/>
      <w:r w:rsidR="00D50665">
        <w:rPr>
          <w:rFonts w:eastAsiaTheme="minorEastAsia"/>
        </w:rPr>
        <w:t xml:space="preserve"> program).</w:t>
      </w:r>
    </w:p>
    <w:p w14:paraId="26EDD348" w14:textId="77777777" w:rsidR="002A5DF6" w:rsidRDefault="00000000"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oMath>
      <w:r w:rsidR="002A5DF6">
        <w:rPr>
          <w:rFonts w:eastAsiaTheme="minorEastAsia"/>
        </w:rPr>
        <w:t xml:space="preserve">is the mean effect of the plant cover metric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oMath>
      <w:r w:rsidR="002A5DF6">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plant cover metric of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75FF4F9E" w14:textId="0EDFFFB2" w:rsidR="00D50665" w:rsidRDefault="00000000"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sidR="00D50665">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sidR="00D50665">
        <w:rPr>
          <w:rFonts w:eastAsiaTheme="minorEastAsia"/>
        </w:rPr>
        <w:t>in smaller sites</w:t>
      </w:r>
      <w:r w:rsidR="002A5DF6">
        <w:rPr>
          <w:rFonts w:eastAsiaTheme="minorEastAsia"/>
        </w:rPr>
        <w:t xml:space="preserve"> (ref)</w:t>
      </w:r>
      <w:r w:rsidR="00D50665">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471ADE38" w14:textId="046622DC" w:rsidR="00771575" w:rsidRPr="001D6EBE" w:rsidRDefault="006D3CFE" w:rsidP="00771575">
      <w:pPr>
        <w:rPr>
          <w:b/>
          <w:bCs/>
          <w:i/>
          <w:iCs/>
        </w:rPr>
      </w:pPr>
      <w:r w:rsidRPr="001D6EBE">
        <w:rPr>
          <w:b/>
          <w:bCs/>
          <w:i/>
          <w:iCs/>
        </w:rPr>
        <w:t>Linear predictors for observation processes:</w:t>
      </w:r>
    </w:p>
    <w:p w14:paraId="5D53F6C9" w14:textId="09D3C635" w:rsidR="00771575" w:rsidRPr="00771575" w:rsidRDefault="00D25ABA" w:rsidP="00771575">
      <w:r>
        <w:lastRenderedPageBreak/>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000000"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2F5E5C5F" w14:textId="78A3D70A"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520A6F65" w14:textId="407D8136"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7560491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means potentially more </w:t>
      </w:r>
      <w:proofErr w:type="spellStart"/>
      <w:r w:rsidR="00771575">
        <w:rPr>
          <w:rFonts w:eastAsiaTheme="minorEastAsia"/>
        </w:rPr>
        <w:t>iNaturalist</w:t>
      </w:r>
      <w:proofErr w:type="spellEnd"/>
      <w:r w:rsidR="00771575">
        <w:rPr>
          <w:rFonts w:eastAsiaTheme="minorEastAsia"/>
        </w:rPr>
        <w:t xml:space="preserve">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0BFAD410"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detection of one or more records (species-level detection versus non-detection) by the museum records sampling process is 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4C4CC101" w14:textId="77777777"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771575">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379513D6"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6D26D5BA"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means potentially more </w:t>
      </w:r>
      <w:proofErr w:type="spellStart"/>
      <w:r w:rsidR="00771575">
        <w:rPr>
          <w:rFonts w:eastAsiaTheme="minorEastAsia"/>
        </w:rPr>
        <w:t>iNaturalist</w:t>
      </w:r>
      <w:proofErr w:type="spellEnd"/>
      <w:r w:rsidR="00771575">
        <w:rPr>
          <w:rFonts w:eastAsiaTheme="minorEastAsia"/>
        </w:rPr>
        <w:t xml:space="preserve">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5080444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 xml:space="preserve">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(Guzman et al., 2021; </w:t>
      </w:r>
      <w:proofErr w:type="spellStart"/>
      <w:r>
        <w:t>Shirey</w:t>
      </w:r>
      <w:proofErr w:type="spellEnd"/>
      <w:r>
        <w:t xml:space="preserve"> et al., 2022).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w:t>
      </w:r>
      <w:proofErr w:type="spellStart"/>
      <w:r>
        <w:t>Shirey</w:t>
      </w:r>
      <w:proofErr w:type="spellEnd"/>
      <w:r>
        <w:t xml:space="preserve">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Analyses were conducted using STAN version 2.21.0 (ref), implemented through the R interfacing package “</w:t>
      </w:r>
      <w:proofErr w:type="spellStart"/>
      <w:r>
        <w:t>rstan</w:t>
      </w:r>
      <w:proofErr w:type="spellEnd"/>
      <w:r>
        <w:t xml:space="preserve">” using R version (). </w:t>
      </w:r>
    </w:p>
    <w:p w14:paraId="4948109A" w14:textId="1326D2A3" w:rsidR="009D5EBD" w:rsidRDefault="000106B2" w:rsidP="000106B2">
      <w:r>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was never observed at a site (within the range) in a time interval by either NHC data set, then the species could either a) not occupy the site and have an abundance of 0, or b) be present at a site with some abundance greater than 0, but was never detected. The likelihood of the parameters across a vector of abundance from 0 to K is calculated, and the log probability of the parameters is summed.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observed citizen science 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an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w:t>
      </w:r>
      <w:proofErr w:type="spellStart"/>
      <w:r w:rsidR="009D5EBD">
        <w:t>Kery</w:t>
      </w:r>
      <w:proofErr w:type="spellEnd"/>
      <w:r w:rsidR="009D5EBD">
        <w:t xml:space="preserve"> &amp; Schaub, 2012).</w:t>
      </w:r>
    </w:p>
    <w:p w14:paraId="088B632E" w14:textId="2A17297F" w:rsidR="00E67BF5" w:rsidRDefault="00E67BF5" w:rsidP="000106B2">
      <w:r>
        <w:t xml:space="preserve">Data and code with instructions for fitting the model are available at: </w:t>
      </w:r>
      <w:commentRangeStart w:id="50"/>
      <w:r w:rsidRPr="00383333">
        <w:t>https://github.com/jensculrich/occupancy_model_for_urban_NHC_records</w:t>
      </w:r>
      <w:commentRangeEnd w:id="50"/>
      <w:r>
        <w:rPr>
          <w:rStyle w:val="CommentReference"/>
        </w:rPr>
        <w:commentReference w:id="50"/>
      </w:r>
    </w:p>
    <w:p w14:paraId="1088DE12" w14:textId="163D4E8A" w:rsidR="00E67BF5" w:rsidRDefault="00FF6148" w:rsidP="00E67BF5">
      <w:pPr>
        <w:rPr>
          <w:b/>
          <w:bCs/>
        </w:rPr>
      </w:pPr>
      <w:r>
        <w:rPr>
          <w:b/>
          <w:bCs/>
        </w:rPr>
        <w:lastRenderedPageBreak/>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Normal(0, 2) priors were used for parameter means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Normal(0, 2) priors were used for parameter means for the detection log-odds linear predictor, intended to hold the posterior distributions of the parameters close to 0 (parameters do not shift detection rates for individuals or species, respectively, above or below 50/50 random chance) unless the data provide convincing evidence to the contrary.</w:t>
      </w:r>
    </w:p>
    <w:p w14:paraId="519A2216" w14:textId="6834F6E1" w:rsidR="0080349E" w:rsidRDefault="0080349E" w:rsidP="00FB30E2">
      <w:pPr>
        <w:ind w:firstLine="720"/>
      </w:pPr>
      <w:r>
        <w:t>Weakly-informative h</w:t>
      </w:r>
      <w:r w:rsidR="00E67BF5">
        <w:t>alf-</w:t>
      </w:r>
      <w:r>
        <w:t>Normal</w:t>
      </w:r>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 Specifically, I use a half-normal prior (lower bound at 0) with a mean of 0 and standard deviation of 1. The lower bound on the prior is based on the theoretical and empirically supported relationship between abundance and occupancy (ref), forcing the abundance-occupancy relationship to be positive. This strong prior choice was implemented to assist with model fit and identifiability of the model given the large number of parameters to be estimated from the data. </w:t>
      </w:r>
    </w:p>
    <w:p w14:paraId="6DBC1215" w14:textId="4243D911" w:rsidR="00E67BF5" w:rsidRDefault="00E67BF5" w:rsidP="00FB30E2">
      <w:pPr>
        <w:ind w:firstLine="720"/>
      </w:pPr>
      <w:r>
        <w:t xml:space="preserve">The priors </w:t>
      </w:r>
      <w:r w:rsidR="0080349E">
        <w:t>(could be)</w:t>
      </w:r>
      <w:r>
        <w:t xml:space="preserve"> widened by a factor of </w:t>
      </w:r>
      <w:r w:rsidR="0080349E">
        <w:t xml:space="preserve">say 2 or </w:t>
      </w:r>
      <w:r>
        <w:t xml:space="preserve">3 and the results </w:t>
      </w:r>
      <w:proofErr w:type="spellStart"/>
      <w:r>
        <w:t>rexamined</w:t>
      </w:r>
      <w:proofErr w:type="spellEnd"/>
      <w:r>
        <w:t xml:space="preserve">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w:t>
      </w:r>
      <w:proofErr w:type="spellStart"/>
      <w:r w:rsidR="00FF6148">
        <w:t>Rhat</w:t>
      </w:r>
      <w:proofErr w:type="spellEnd"/>
      <w:r w:rsidR="00FF6148">
        <w:t xml:space="preserve"> values &lt; 1.1) </w:t>
      </w:r>
      <w:r>
        <w:t>with no/low divergent transitions</w:t>
      </w:r>
      <w:r w:rsidR="007860CF">
        <w:t>, and an effective sample size of &gt;100 for all parameters</w:t>
      </w:r>
      <w:r>
        <w:t xml:space="preserve">. The model is set to run for n=1,000 iterations with ½ n discarded as </w:t>
      </w:r>
      <w:proofErr w:type="spellStart"/>
      <w:r>
        <w:t>burnin</w:t>
      </w:r>
      <w:proofErr w:type="spellEnd"/>
      <w:r>
        <w:t xml:space="preserve">,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t>A chi-squared discrepancy test (</w:t>
      </w:r>
      <w:proofErr w:type="spellStart"/>
      <w:r>
        <w:t>Kery</w:t>
      </w:r>
      <w:proofErr w:type="spellEnd"/>
      <w:r>
        <w:t xml:space="preserve"> &amp; Schaub</w:t>
      </w:r>
      <w:r w:rsidR="0080349E">
        <w:t>, 2012</w:t>
      </w:r>
      <w:r>
        <w:t>) was used to evaluate the goodness</w:t>
      </w:r>
      <w:r w:rsidR="0080349E">
        <w:t>-</w:t>
      </w:r>
      <w:r>
        <w:t>of</w:t>
      </w:r>
      <w:r w:rsidR="0080349E">
        <w:t>-</w:t>
      </w:r>
      <w:r>
        <w:t xml:space="preserve">fit of the model. The discrepancy test compares the squared distances between observed counts and detection/non-detection created by a random number generation and the parameters in each step of the MCMC algorithm versus the expected values for the counts given the parameters in each step of the MCMC algorithm to the squared distances between 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3-04-07T16:14:00Z" w:initials="JU">
    <w:p w14:paraId="77A78D0B" w14:textId="77777777" w:rsidR="00BF5C41" w:rsidRDefault="00BF5C41" w:rsidP="005C49C7">
      <w:pPr>
        <w:pStyle w:val="CommentText"/>
      </w:pPr>
      <w:r>
        <w:rPr>
          <w:rStyle w:val="CommentReference"/>
        </w:rPr>
        <w:annotationRef/>
      </w:r>
      <w:r>
        <w:t>Maybe combine and condense these two paragraphs</w:t>
      </w:r>
    </w:p>
  </w:comment>
  <w:comment w:id="3" w:author="Risa Sargent" w:date="2023-04-05T10:08:00Z" w:initials="RS">
    <w:p w14:paraId="4E92454B" w14:textId="524D5093" w:rsidR="007D246E" w:rsidRDefault="007D246E" w:rsidP="007D246E">
      <w:pPr>
        <w:pStyle w:val="CommentText"/>
      </w:pPr>
      <w:r>
        <w:rPr>
          <w:rStyle w:val="CommentReference"/>
        </w:rPr>
        <w:annotationRef/>
      </w:r>
      <w:r>
        <w:t>I see why this is here, but it might be a bit much for one sentence. Can you break the idea up – we need to understand the drivers of change in order to implement successful consveration strategies?</w:t>
      </w:r>
    </w:p>
  </w:comment>
  <w:comment w:id="5" w:author="Risa Sargent" w:date="2023-04-05T10:09:00Z" w:initials="RS">
    <w:p w14:paraId="5C791A86" w14:textId="77777777" w:rsidR="007D246E" w:rsidRDefault="007D246E" w:rsidP="007D246E">
      <w:pPr>
        <w:pStyle w:val="CommentText"/>
      </w:pPr>
      <w:r>
        <w:rPr>
          <w:rStyle w:val="CommentReference"/>
        </w:rPr>
        <w:annotationRef/>
      </w:r>
      <w:r>
        <w:t>Can you test this? Do you mean occupancy? Or maybe abundance/diversity? What is occupancy a realistic proxy for in your study?</w:t>
      </w:r>
    </w:p>
  </w:comment>
  <w:comment w:id="10" w:author="Risa Sargent" w:date="2023-04-05T10:10:00Z" w:initials="RS">
    <w:p w14:paraId="2CFB5D13" w14:textId="77777777" w:rsidR="007D246E" w:rsidRDefault="007D246E" w:rsidP="007D246E">
      <w:pPr>
        <w:pStyle w:val="CommentText"/>
      </w:pPr>
      <w:r>
        <w:rPr>
          <w:rStyle w:val="CommentReference"/>
        </w:rPr>
        <w:annotationRef/>
      </w:r>
      <w:r>
        <w:t>Be careful here, this is an assumption – either delete or be sure to justify/explain (?)</w:t>
      </w:r>
    </w:p>
  </w:comment>
  <w:comment w:id="11" w:author="Risa Sargent" w:date="2023-04-05T10:11:00Z" w:initials="RS">
    <w:p w14:paraId="422E65F0" w14:textId="77777777" w:rsidR="007D246E" w:rsidRDefault="007D246E" w:rsidP="007D246E">
      <w:pPr>
        <w:pStyle w:val="CommentText"/>
      </w:pPr>
      <w:r>
        <w:rPr>
          <w:rStyle w:val="CommentReference"/>
        </w:rPr>
        <w:annotationRef/>
      </w:r>
      <w:r>
        <w:t>Promotes biodiversity? I geuss I would be</w:t>
      </w:r>
      <w:r>
        <w:rPr>
          <w:noProof/>
        </w:rPr>
        <w:t xml:space="preserve"> careful here about changing the 'terms/currency' of what you actually look at, if that makes sense. It's hard to measure species conservation - what are you actually measuring? You can make a reference to the links between biodiversity metrics in cities and whether these cities are 'conserving' them, but remember this is extrapolation - typically this would be in the discussion, although you can of course make it clear in the intro this is what you want to do - just be careful here to be clear about what you are actually testing (and extrapolate what it means later in teh discussion... carefully :))</w:t>
      </w:r>
    </w:p>
  </w:comment>
  <w:comment w:id="15" w:author="Risa Sargent" w:date="2023-04-05T10:15:00Z" w:initials="RS">
    <w:p w14:paraId="09097F55" w14:textId="77777777" w:rsidR="007D246E" w:rsidRDefault="007D246E" w:rsidP="007D246E">
      <w:pPr>
        <w:pStyle w:val="CommentText"/>
      </w:pPr>
      <w:r>
        <w:rPr>
          <w:rStyle w:val="CommentReference"/>
        </w:rPr>
        <w:annotationRef/>
      </w:r>
      <w:r>
        <w:t xml:space="preserve">Yes, good to make these links in the </w:t>
      </w:r>
      <w:r>
        <w:rPr>
          <w:noProof/>
        </w:rPr>
        <w:t>intro</w:t>
      </w:r>
    </w:p>
  </w:comment>
  <w:comment w:id="13" w:author="Jens Ulrich" w:date="2023-04-04T15:45:00Z" w:initials="JU">
    <w:p w14:paraId="4C669CDF" w14:textId="77777777" w:rsidR="007D246E" w:rsidRDefault="007D246E" w:rsidP="007D246E">
      <w:pPr>
        <w:pStyle w:val="CommentText"/>
      </w:pPr>
      <w:r>
        <w:rPr>
          <w:rStyle w:val="CommentReference"/>
        </w:rPr>
        <w:annotationRef/>
      </w:r>
      <w:r>
        <w:t>For more background in interceding paragraphs, this could be either because more area promotes inter-dispersal which can rescue a subpopulation or recolonize following dispersal. Alternatively more area in the landscape could increse chances that the area includes some microhabitat that is particularly favourable (an environmental fit) for the species of interest</w:t>
      </w:r>
    </w:p>
  </w:comment>
  <w:comment w:id="14" w:author="Jens Ulrich" w:date="2023-04-04T15:55:00Z" w:initials="JU">
    <w:p w14:paraId="179CEB4F" w14:textId="77777777" w:rsidR="007D246E" w:rsidRDefault="007D246E" w:rsidP="007D246E">
      <w:pPr>
        <w:pStyle w:val="CommentText"/>
      </w:pPr>
      <w:r>
        <w:rPr>
          <w:rStyle w:val="CommentReference"/>
        </w:rPr>
        <w:annotationRef/>
      </w:r>
      <w:r>
        <w:t>That is "either due to source-sink processes in heterogeneous landscapes110</w:t>
      </w:r>
    </w:p>
    <w:p w14:paraId="79FBF66F" w14:textId="77777777" w:rsidR="007D246E" w:rsidRDefault="007D246E" w:rsidP="007D246E">
      <w:pPr>
        <w:pStyle w:val="CommentText"/>
      </w:pPr>
      <w:r>
        <w:t>or due to reduction of</w:t>
      </w:r>
    </w:p>
    <w:p w14:paraId="5229FE21" w14:textId="77777777" w:rsidR="007D246E" w:rsidRDefault="007D246E" w:rsidP="007D246E">
      <w:pPr>
        <w:pStyle w:val="CommentText"/>
      </w:pPr>
      <w:r>
        <w:t>ecological drift and demographic stochasticity in small populations" or due to environmental filtering in a hetergenous landscape</w:t>
      </w:r>
    </w:p>
  </w:comment>
  <w:comment w:id="16" w:author="Risa Sargent" w:date="2023-04-05T10:16:00Z" w:initials="RS">
    <w:p w14:paraId="300710EE" w14:textId="77777777" w:rsidR="007D246E" w:rsidRDefault="007D246E" w:rsidP="007D246E">
      <w:pPr>
        <w:pStyle w:val="CommentText"/>
      </w:pPr>
      <w:r>
        <w:rPr>
          <w:rStyle w:val="CommentReference"/>
        </w:rPr>
        <w:annotationRef/>
      </w:r>
      <w:r>
        <w:t>again, this is really stretching what you are doing – I haven’t seen the intervening paragraphs so that is part of why it feels like a stretch, but I’d also be very careful here to just lay out what you are testing (after justifying the reasons in the intro), and extrapolating to things like ‘conservation, pollinator pop growth, species conservation’) in your discussion.</w:t>
      </w:r>
    </w:p>
  </w:comment>
  <w:comment w:id="18" w:author="Risa Sargent" w:date="2023-04-05T10:17:00Z" w:initials="RS">
    <w:p w14:paraId="4C185044" w14:textId="77777777" w:rsidR="007D246E" w:rsidRDefault="007D246E" w:rsidP="007D246E">
      <w:pPr>
        <w:pStyle w:val="CommentText"/>
      </w:pPr>
      <w:r>
        <w:rPr>
          <w:rStyle w:val="CommentReference"/>
        </w:rPr>
        <w:annotationRef/>
      </w:r>
      <w:r>
        <w:t>Meaning?</w:t>
      </w:r>
    </w:p>
  </w:comment>
  <w:comment w:id="19" w:author="Risa Sargent" w:date="2023-04-05T10:23:00Z" w:initials="RS">
    <w:p w14:paraId="5BD71996" w14:textId="77777777" w:rsidR="007D246E" w:rsidRDefault="007D246E" w:rsidP="007D246E">
      <w:pPr>
        <w:pStyle w:val="CommentText"/>
      </w:pPr>
      <w:r>
        <w:rPr>
          <w:rStyle w:val="CommentReference"/>
        </w:rPr>
        <w:annotationRef/>
      </w:r>
      <w:r>
        <w:t>Again, conjecture… state the findings</w:t>
      </w:r>
    </w:p>
  </w:comment>
  <w:comment w:id="20" w:author="Jens Ulrich" w:date="2022-12-01T12:40:00Z" w:initials="JU">
    <w:p w14:paraId="673EED1D" w14:textId="77777777" w:rsidR="00FD68A2" w:rsidRDefault="00FD68A2" w:rsidP="00FD68A2">
      <w:pPr>
        <w:pStyle w:val="CommentText"/>
      </w:pPr>
      <w:r>
        <w:rPr>
          <w:rStyle w:val="CommentReference"/>
        </w:rPr>
        <w:annotationRef/>
      </w:r>
      <w:hyperlink r:id="rId1" w:history="1">
        <w:r w:rsidRPr="001E6F4C">
          <w:rPr>
            <w:rStyle w:val="Hyperlink"/>
          </w:rPr>
          <w:t>https://esajournals.onlinelibrary.wiley.com/doi/10.1002/fee.1480</w:t>
        </w:r>
      </w:hyperlink>
    </w:p>
  </w:comment>
  <w:comment w:id="21" w:author="Risa Sargent" w:date="2022-12-09T09:09:00Z" w:initials="RS">
    <w:p w14:paraId="7CBAEEEA" w14:textId="77777777" w:rsidR="00FD68A2" w:rsidRDefault="00FD68A2" w:rsidP="00FD68A2">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2" w:author="Jens Ulrich" w:date="2022-11-23T11:02:00Z" w:initials="JU">
    <w:p w14:paraId="2A6C83D7" w14:textId="77777777" w:rsidR="00FD68A2" w:rsidRDefault="00FD68A2" w:rsidP="00FD68A2">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23" w:author="Jens Ulrich" w:date="2022-11-23T11:25:00Z" w:initials="JU">
    <w:p w14:paraId="200A9A43" w14:textId="77777777" w:rsidR="00FD68A2" w:rsidRDefault="00FD68A2" w:rsidP="00FD68A2">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24" w:author="Jens Ulrich" w:date="2022-11-23T09:03:00Z" w:initials="JU">
    <w:p w14:paraId="51CCB6EF" w14:textId="77777777" w:rsidR="00FD68A2" w:rsidRDefault="00FD68A2" w:rsidP="00FD68A2">
      <w:pPr>
        <w:pStyle w:val="CommentText"/>
      </w:pPr>
      <w:r>
        <w:rPr>
          <w:rStyle w:val="CommentReference"/>
        </w:rPr>
        <w:annotationRef/>
      </w:r>
      <w:r>
        <w:t>Although NDVI may not be the best representative of natural habitat/greenspace in dryland habitats like desert/sage scrubland</w:t>
      </w:r>
    </w:p>
  </w:comment>
  <w:comment w:id="25" w:author="Jens Ulrich" w:date="2022-11-23T14:18:00Z" w:initials="JU">
    <w:p w14:paraId="117B5B2A" w14:textId="77777777" w:rsidR="00B56031" w:rsidRDefault="00B56031" w:rsidP="00201859">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26"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27" w:author="Jens Ulrich" w:date="2022-11-23T11:53:00Z" w:initials="JU">
    <w:p w14:paraId="13D2BBCE" w14:textId="77777777" w:rsidR="000C3ADE" w:rsidRDefault="000C3ADE" w:rsidP="00201859">
      <w:pPr>
        <w:pStyle w:val="CommentText"/>
      </w:pPr>
      <w:r>
        <w:rPr>
          <w:rStyle w:val="CommentReference"/>
        </w:rPr>
        <w:annotationRef/>
      </w:r>
      <w:r>
        <w:t>These stats are for records from all years, not just post-start of study time era</w:t>
      </w:r>
    </w:p>
  </w:comment>
  <w:comment w:id="28" w:author="Jens Ulrich" w:date="2022-11-23T11:53:00Z" w:initials="JU">
    <w:p w14:paraId="6AAED10B" w14:textId="77777777" w:rsidR="000C3ADE" w:rsidRDefault="000C3ADE" w:rsidP="00201859">
      <w:pPr>
        <w:pStyle w:val="CommentText"/>
      </w:pPr>
      <w:r>
        <w:rPr>
          <w:rStyle w:val="CommentReference"/>
        </w:rPr>
        <w:annotationRef/>
      </w:r>
      <w:r>
        <w:t>Should be adjusted when we settle on when to start the analysis</w:t>
      </w:r>
    </w:p>
  </w:comment>
  <w:comment w:id="29" w:author="Jens Ulrich" w:date="2022-11-25T08:43:00Z" w:initials="JU">
    <w:p w14:paraId="4CD8A7F7" w14:textId="77777777" w:rsidR="00944FF2" w:rsidRDefault="00944FF2" w:rsidP="00201859">
      <w:pPr>
        <w:pStyle w:val="CommentText"/>
      </w:pPr>
      <w:r>
        <w:rPr>
          <w:rStyle w:val="CommentReference"/>
        </w:rPr>
        <w:annotationRef/>
      </w:r>
      <w:r>
        <w:t>Perhaps should actually be redone to be pop density/ intersection area (so that the ocean cover doesn't unweight the pop density)</w:t>
      </w:r>
    </w:p>
  </w:comment>
  <w:comment w:id="30" w:author="Jens Ulrich" w:date="2022-12-01T12:59:00Z" w:initials="JU">
    <w:p w14:paraId="74FA5C99" w14:textId="77777777" w:rsidR="00AA065F" w:rsidRDefault="00AA065F" w:rsidP="00201859">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31"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32"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33" w:author="Jens Ulrich" w:date="2022-11-22T15:13:00Z" w:initials="JU">
    <w:p w14:paraId="28CC7EB5" w14:textId="0BA17A08" w:rsidR="000C55B8" w:rsidRDefault="000C55B8" w:rsidP="00201859">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34" w:author="Jens Ulrich" w:date="2022-11-22T15:15:00Z" w:initials="JU">
    <w:p w14:paraId="467A8BFB" w14:textId="77777777" w:rsidR="00E42787" w:rsidRDefault="000C55B8" w:rsidP="00201859">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35" w:author="Jens Ulrich" w:date="2022-11-22T15:36:00Z" w:initials="JU">
    <w:p w14:paraId="301A24A8" w14:textId="77777777" w:rsidR="00816A0A" w:rsidRDefault="00816A0A" w:rsidP="00201859">
      <w:pPr>
        <w:pStyle w:val="CommentText"/>
      </w:pPr>
      <w:r>
        <w:rPr>
          <w:rStyle w:val="CommentReference"/>
        </w:rPr>
        <w:annotationRef/>
      </w:r>
      <w:r>
        <w:t>Should also include a site specific random intercept</w:t>
      </w:r>
    </w:p>
  </w:comment>
  <w:comment w:id="36" w:author="Jens Ulrich" w:date="2022-11-22T15:38:00Z" w:initials="JU">
    <w:p w14:paraId="75FCFD32" w14:textId="77777777" w:rsidR="00816A0A" w:rsidRDefault="00816A0A" w:rsidP="00201859">
      <w:pPr>
        <w:pStyle w:val="CommentText"/>
      </w:pPr>
      <w:r>
        <w:rPr>
          <w:rStyle w:val="CommentReference"/>
        </w:rPr>
        <w:annotationRef/>
      </w:r>
      <w:r>
        <w:t>Have not yet added this to the model. Should also include species BY SITE random effect on occupancy</w:t>
      </w:r>
    </w:p>
  </w:comment>
  <w:comment w:id="37" w:author="Jens Ulrich" w:date="2022-11-22T16:00:00Z" w:initials="JU">
    <w:p w14:paraId="63A32F45" w14:textId="77777777" w:rsidR="00D90A25" w:rsidRDefault="00D90A25" w:rsidP="00201859">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38" w:author="Jens Ulrich" w:date="2022-11-22T16:26:00Z" w:initials="JU">
    <w:p w14:paraId="6E2B9A08" w14:textId="77777777" w:rsidR="00D413E9" w:rsidRDefault="00D413E9" w:rsidP="00201859">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39" w:author="Jens Ulrich" w:date="2022-11-23T09:48:00Z" w:initials="JU">
    <w:p w14:paraId="00B78FE4" w14:textId="77777777" w:rsidR="00383333" w:rsidRDefault="00383333" w:rsidP="00201859">
      <w:pPr>
        <w:pStyle w:val="CommentText"/>
      </w:pPr>
      <w:r>
        <w:rPr>
          <w:rStyle w:val="CommentReference"/>
        </w:rPr>
        <w:annotationRef/>
      </w:r>
      <w:r>
        <w:t>Currently set as a private repo</w:t>
      </w:r>
    </w:p>
  </w:comment>
  <w:comment w:id="40" w:author="Jens Ulrich" w:date="2022-12-01T12:40:00Z" w:initials="JU">
    <w:p w14:paraId="72A85ABC" w14:textId="77777777" w:rsidR="00D25ABA" w:rsidRDefault="00D25ABA" w:rsidP="00D25ABA">
      <w:pPr>
        <w:pStyle w:val="CommentText"/>
      </w:pPr>
      <w:r>
        <w:rPr>
          <w:rStyle w:val="CommentReference"/>
        </w:rPr>
        <w:annotationRef/>
      </w:r>
      <w:hyperlink r:id="rId2" w:history="1">
        <w:r w:rsidRPr="001E6F4C">
          <w:rPr>
            <w:rStyle w:val="Hyperlink"/>
          </w:rPr>
          <w:t>https://esajournals.onlinelibrary.wiley.com/doi/10.1002/fee.1480</w:t>
        </w:r>
      </w:hyperlink>
    </w:p>
  </w:comment>
  <w:comment w:id="41"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42"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3" w:history="1">
        <w:r w:rsidRPr="00766FBE">
          <w:rPr>
            <w:rStyle w:val="Hyperlink"/>
          </w:rPr>
          <w:t>Biodiversity in cities needs space: a meta-analysis of factors determining intra-urban biodiversity variation</w:t>
        </w:r>
      </w:hyperlink>
      <w:r>
        <w:t xml:space="preserve"> </w:t>
      </w:r>
    </w:p>
  </w:comment>
  <w:comment w:id="43"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4"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45"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46"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47"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48"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49"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201859">
      <w:pPr>
        <w:pStyle w:val="CommentText"/>
      </w:pPr>
      <w:r>
        <w:t>- Consider adding a spatial autocorrelation component (likely too computationally expensive for this model)</w:t>
      </w:r>
    </w:p>
  </w:comment>
  <w:comment w:id="50"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A78D0B" w15:done="0"/>
  <w15:commentEx w15:paraId="4E92454B" w15:done="0"/>
  <w15:commentEx w15:paraId="5C791A86" w15:done="0"/>
  <w15:commentEx w15:paraId="2CFB5D13" w15:done="0"/>
  <w15:commentEx w15:paraId="422E65F0" w15:done="0"/>
  <w15:commentEx w15:paraId="09097F55" w15:done="0"/>
  <w15:commentEx w15:paraId="4C669CDF" w15:done="0"/>
  <w15:commentEx w15:paraId="5229FE21" w15:paraIdParent="4C669CDF" w15:done="0"/>
  <w15:commentEx w15:paraId="300710EE" w15:done="0"/>
  <w15:commentEx w15:paraId="4C185044" w15:done="0"/>
  <w15:commentEx w15:paraId="5BD71996" w15:done="0"/>
  <w15:commentEx w15:paraId="673EED1D" w15:done="0"/>
  <w15:commentEx w15:paraId="7CBAEEEA" w15:done="0"/>
  <w15:commentEx w15:paraId="2A6C83D7" w15:done="0"/>
  <w15:commentEx w15:paraId="200A9A43" w15:done="0"/>
  <w15:commentEx w15:paraId="51CCB6EF"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0"/>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AC002" w16cex:dateUtc="2023-04-07T23:14:00Z"/>
  <w16cex:commentExtensible w16cex:durableId="27D7C70E" w16cex:dateUtc="2023-04-05T17:08:00Z"/>
  <w16cex:commentExtensible w16cex:durableId="27D7C745" w16cex:dateUtc="2023-04-05T17:09:00Z"/>
  <w16cex:commentExtensible w16cex:durableId="27D7C784" w16cex:dateUtc="2023-04-05T17:10:00Z"/>
  <w16cex:commentExtensible w16cex:durableId="27D7C7C2" w16cex:dateUtc="2023-04-05T17:11:00Z"/>
  <w16cex:commentExtensible w16cex:durableId="27D7C8AE" w16cex:dateUtc="2023-04-05T17:15:00Z"/>
  <w16cex:commentExtensible w16cex:durableId="27D6C497" w16cex:dateUtc="2023-04-04T22:45:00Z"/>
  <w16cex:commentExtensible w16cex:durableId="27D6C6E7" w16cex:dateUtc="2023-04-04T22:55:00Z"/>
  <w16cex:commentExtensible w16cex:durableId="27D7C8E1" w16cex:dateUtc="2023-04-05T17:16:00Z"/>
  <w16cex:commentExtensible w16cex:durableId="27D7C957" w16cex:dateUtc="2023-04-05T17:17:00Z"/>
  <w16cex:commentExtensible w16cex:durableId="27D7CAB7" w16cex:dateUtc="2023-04-05T17:23:00Z"/>
  <w16cex:commentExtensible w16cex:durableId="27715622" w16cex:dateUtc="2022-12-01T20:40:00Z"/>
  <w16cex:commentExtensible w16cex:durableId="2771561D" w16cex:dateUtc="2022-12-09T17:09:00Z"/>
  <w16cex:commentExtensible w16cex:durableId="2771561C" w16cex:dateUtc="2022-11-23T19:02:00Z"/>
  <w16cex:commentExtensible w16cex:durableId="2771561B" w16cex:dateUtc="2022-11-23T19:25:00Z"/>
  <w16cex:commentExtensible w16cex:durableId="2771561A"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A78D0B" w16cid:durableId="27DAC002"/>
  <w16cid:commentId w16cid:paraId="4E92454B" w16cid:durableId="27D7C70E"/>
  <w16cid:commentId w16cid:paraId="5C791A86" w16cid:durableId="27D7C745"/>
  <w16cid:commentId w16cid:paraId="2CFB5D13" w16cid:durableId="27D7C784"/>
  <w16cid:commentId w16cid:paraId="422E65F0" w16cid:durableId="27D7C7C2"/>
  <w16cid:commentId w16cid:paraId="09097F55" w16cid:durableId="27D7C8AE"/>
  <w16cid:commentId w16cid:paraId="4C669CDF" w16cid:durableId="27D6C497"/>
  <w16cid:commentId w16cid:paraId="5229FE21" w16cid:durableId="27D6C6E7"/>
  <w16cid:commentId w16cid:paraId="300710EE" w16cid:durableId="27D7C8E1"/>
  <w16cid:commentId w16cid:paraId="4C185044" w16cid:durableId="27D7C957"/>
  <w16cid:commentId w16cid:paraId="5BD71996" w16cid:durableId="27D7CAB7"/>
  <w16cid:commentId w16cid:paraId="673EED1D" w16cid:durableId="27715622"/>
  <w16cid:commentId w16cid:paraId="7CBAEEEA" w16cid:durableId="2771561D"/>
  <w16cid:commentId w16cid:paraId="2A6C83D7" w16cid:durableId="2771561C"/>
  <w16cid:commentId w16cid:paraId="200A9A43" w16cid:durableId="2771561B"/>
  <w16cid:commentId w16cid:paraId="51CCB6EF" w16cid:durableId="2771561A"/>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AB386" w14:textId="77777777" w:rsidR="00A43559" w:rsidRDefault="00A43559" w:rsidP="007F0F28">
      <w:pPr>
        <w:spacing w:after="0" w:line="240" w:lineRule="auto"/>
      </w:pPr>
      <w:r>
        <w:separator/>
      </w:r>
    </w:p>
  </w:endnote>
  <w:endnote w:type="continuationSeparator" w:id="0">
    <w:p w14:paraId="1CC40A90" w14:textId="77777777" w:rsidR="00A43559" w:rsidRDefault="00A43559"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3C9B9" w14:textId="77777777" w:rsidR="00A43559" w:rsidRDefault="00A43559" w:rsidP="007F0F28">
      <w:pPr>
        <w:spacing w:after="0" w:line="240" w:lineRule="auto"/>
      </w:pPr>
      <w:r>
        <w:separator/>
      </w:r>
    </w:p>
  </w:footnote>
  <w:footnote w:type="continuationSeparator" w:id="0">
    <w:p w14:paraId="00B58336" w14:textId="77777777" w:rsidR="00A43559" w:rsidRDefault="00A43559"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470A4F"/>
    <w:multiLevelType w:val="hybridMultilevel"/>
    <w:tmpl w:val="396657AE"/>
    <w:lvl w:ilvl="0" w:tplc="3F180F68">
      <w:start w:val="1"/>
      <w:numFmt w:val="bullet"/>
      <w:lvlText w:val="•"/>
      <w:lvlJc w:val="left"/>
      <w:pPr>
        <w:tabs>
          <w:tab w:val="num" w:pos="720"/>
        </w:tabs>
        <w:ind w:left="720" w:hanging="360"/>
      </w:pPr>
      <w:rPr>
        <w:rFonts w:ascii="Arial" w:hAnsi="Arial" w:hint="default"/>
      </w:rPr>
    </w:lvl>
    <w:lvl w:ilvl="1" w:tplc="7D8E33CA" w:tentative="1">
      <w:start w:val="1"/>
      <w:numFmt w:val="bullet"/>
      <w:lvlText w:val="•"/>
      <w:lvlJc w:val="left"/>
      <w:pPr>
        <w:tabs>
          <w:tab w:val="num" w:pos="1440"/>
        </w:tabs>
        <w:ind w:left="1440" w:hanging="360"/>
      </w:pPr>
      <w:rPr>
        <w:rFonts w:ascii="Arial" w:hAnsi="Arial" w:hint="default"/>
      </w:rPr>
    </w:lvl>
    <w:lvl w:ilvl="2" w:tplc="547CA8EE" w:tentative="1">
      <w:start w:val="1"/>
      <w:numFmt w:val="bullet"/>
      <w:lvlText w:val="•"/>
      <w:lvlJc w:val="left"/>
      <w:pPr>
        <w:tabs>
          <w:tab w:val="num" w:pos="2160"/>
        </w:tabs>
        <w:ind w:left="2160" w:hanging="360"/>
      </w:pPr>
      <w:rPr>
        <w:rFonts w:ascii="Arial" w:hAnsi="Arial" w:hint="default"/>
      </w:rPr>
    </w:lvl>
    <w:lvl w:ilvl="3" w:tplc="55982CB8" w:tentative="1">
      <w:start w:val="1"/>
      <w:numFmt w:val="bullet"/>
      <w:lvlText w:val="•"/>
      <w:lvlJc w:val="left"/>
      <w:pPr>
        <w:tabs>
          <w:tab w:val="num" w:pos="2880"/>
        </w:tabs>
        <w:ind w:left="2880" w:hanging="360"/>
      </w:pPr>
      <w:rPr>
        <w:rFonts w:ascii="Arial" w:hAnsi="Arial" w:hint="default"/>
      </w:rPr>
    </w:lvl>
    <w:lvl w:ilvl="4" w:tplc="EA0A1122" w:tentative="1">
      <w:start w:val="1"/>
      <w:numFmt w:val="bullet"/>
      <w:lvlText w:val="•"/>
      <w:lvlJc w:val="left"/>
      <w:pPr>
        <w:tabs>
          <w:tab w:val="num" w:pos="3600"/>
        </w:tabs>
        <w:ind w:left="3600" w:hanging="360"/>
      </w:pPr>
      <w:rPr>
        <w:rFonts w:ascii="Arial" w:hAnsi="Arial" w:hint="default"/>
      </w:rPr>
    </w:lvl>
    <w:lvl w:ilvl="5" w:tplc="C4684582" w:tentative="1">
      <w:start w:val="1"/>
      <w:numFmt w:val="bullet"/>
      <w:lvlText w:val="•"/>
      <w:lvlJc w:val="left"/>
      <w:pPr>
        <w:tabs>
          <w:tab w:val="num" w:pos="4320"/>
        </w:tabs>
        <w:ind w:left="4320" w:hanging="360"/>
      </w:pPr>
      <w:rPr>
        <w:rFonts w:ascii="Arial" w:hAnsi="Arial" w:hint="default"/>
      </w:rPr>
    </w:lvl>
    <w:lvl w:ilvl="6" w:tplc="F832624C" w:tentative="1">
      <w:start w:val="1"/>
      <w:numFmt w:val="bullet"/>
      <w:lvlText w:val="•"/>
      <w:lvlJc w:val="left"/>
      <w:pPr>
        <w:tabs>
          <w:tab w:val="num" w:pos="5040"/>
        </w:tabs>
        <w:ind w:left="5040" w:hanging="360"/>
      </w:pPr>
      <w:rPr>
        <w:rFonts w:ascii="Arial" w:hAnsi="Arial" w:hint="default"/>
      </w:rPr>
    </w:lvl>
    <w:lvl w:ilvl="7" w:tplc="939C3C68" w:tentative="1">
      <w:start w:val="1"/>
      <w:numFmt w:val="bullet"/>
      <w:lvlText w:val="•"/>
      <w:lvlJc w:val="left"/>
      <w:pPr>
        <w:tabs>
          <w:tab w:val="num" w:pos="5760"/>
        </w:tabs>
        <w:ind w:left="5760" w:hanging="360"/>
      </w:pPr>
      <w:rPr>
        <w:rFonts w:ascii="Arial" w:hAnsi="Arial" w:hint="default"/>
      </w:rPr>
    </w:lvl>
    <w:lvl w:ilvl="8" w:tplc="ED22DB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6"/>
  </w:num>
  <w:num w:numId="2" w16cid:durableId="448280887">
    <w:abstractNumId w:val="3"/>
  </w:num>
  <w:num w:numId="3" w16cid:durableId="1420325232">
    <w:abstractNumId w:val="1"/>
  </w:num>
  <w:num w:numId="4" w16cid:durableId="1474560622">
    <w:abstractNumId w:val="5"/>
  </w:num>
  <w:num w:numId="5" w16cid:durableId="1921520094">
    <w:abstractNumId w:val="7"/>
  </w:num>
  <w:num w:numId="6" w16cid:durableId="1663705301">
    <w:abstractNumId w:val="4"/>
  </w:num>
  <w:num w:numId="7" w16cid:durableId="949430931">
    <w:abstractNumId w:val="0"/>
  </w:num>
  <w:num w:numId="8" w16cid:durableId="1244945981">
    <w:abstractNumId w:val="9"/>
  </w:num>
  <w:num w:numId="9" w16cid:durableId="511919374">
    <w:abstractNumId w:val="8"/>
  </w:num>
  <w:num w:numId="10" w16cid:durableId="5493460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5954"/>
    <w:rsid w:val="0001054F"/>
    <w:rsid w:val="000106B2"/>
    <w:rsid w:val="00014F10"/>
    <w:rsid w:val="00016215"/>
    <w:rsid w:val="00017349"/>
    <w:rsid w:val="00020480"/>
    <w:rsid w:val="000230C0"/>
    <w:rsid w:val="0004070B"/>
    <w:rsid w:val="000440E6"/>
    <w:rsid w:val="00054256"/>
    <w:rsid w:val="00072B95"/>
    <w:rsid w:val="0008557E"/>
    <w:rsid w:val="00096B3E"/>
    <w:rsid w:val="000974E7"/>
    <w:rsid w:val="000B0293"/>
    <w:rsid w:val="000C2DDA"/>
    <w:rsid w:val="000C3ADE"/>
    <w:rsid w:val="000C55B8"/>
    <w:rsid w:val="000D0F4F"/>
    <w:rsid w:val="000D7CE0"/>
    <w:rsid w:val="000E2EF4"/>
    <w:rsid w:val="00117483"/>
    <w:rsid w:val="001322BB"/>
    <w:rsid w:val="00136651"/>
    <w:rsid w:val="001455B9"/>
    <w:rsid w:val="001471C1"/>
    <w:rsid w:val="00176C32"/>
    <w:rsid w:val="001A17E5"/>
    <w:rsid w:val="001A5FCF"/>
    <w:rsid w:val="001B06E1"/>
    <w:rsid w:val="001B2737"/>
    <w:rsid w:val="001B7424"/>
    <w:rsid w:val="001B7CD0"/>
    <w:rsid w:val="001C7852"/>
    <w:rsid w:val="001D5B4D"/>
    <w:rsid w:val="001D6EBE"/>
    <w:rsid w:val="00201859"/>
    <w:rsid w:val="00223393"/>
    <w:rsid w:val="002241C2"/>
    <w:rsid w:val="0022453D"/>
    <w:rsid w:val="00232554"/>
    <w:rsid w:val="0024148E"/>
    <w:rsid w:val="00252F25"/>
    <w:rsid w:val="00253AD2"/>
    <w:rsid w:val="0027792D"/>
    <w:rsid w:val="00292A1F"/>
    <w:rsid w:val="002A1C41"/>
    <w:rsid w:val="002A33B4"/>
    <w:rsid w:val="002A5DF6"/>
    <w:rsid w:val="002B3667"/>
    <w:rsid w:val="002B5AFD"/>
    <w:rsid w:val="002D6E86"/>
    <w:rsid w:val="002E15F6"/>
    <w:rsid w:val="002F0AD8"/>
    <w:rsid w:val="00332D69"/>
    <w:rsid w:val="00363EBA"/>
    <w:rsid w:val="00370686"/>
    <w:rsid w:val="00383333"/>
    <w:rsid w:val="00385B6E"/>
    <w:rsid w:val="003945B8"/>
    <w:rsid w:val="003A1070"/>
    <w:rsid w:val="003C08E8"/>
    <w:rsid w:val="003D1977"/>
    <w:rsid w:val="003D2A3F"/>
    <w:rsid w:val="003E651D"/>
    <w:rsid w:val="003F11BF"/>
    <w:rsid w:val="003F41FF"/>
    <w:rsid w:val="00402433"/>
    <w:rsid w:val="00407A51"/>
    <w:rsid w:val="00430B87"/>
    <w:rsid w:val="004509FB"/>
    <w:rsid w:val="00467BBE"/>
    <w:rsid w:val="004834B0"/>
    <w:rsid w:val="004E2585"/>
    <w:rsid w:val="00517454"/>
    <w:rsid w:val="005338A1"/>
    <w:rsid w:val="0054593B"/>
    <w:rsid w:val="00577CB9"/>
    <w:rsid w:val="00590192"/>
    <w:rsid w:val="0059668B"/>
    <w:rsid w:val="005A02C0"/>
    <w:rsid w:val="005A47EF"/>
    <w:rsid w:val="005B64F2"/>
    <w:rsid w:val="005D356D"/>
    <w:rsid w:val="005D5730"/>
    <w:rsid w:val="005E27CD"/>
    <w:rsid w:val="005E7EA2"/>
    <w:rsid w:val="005F69E1"/>
    <w:rsid w:val="00602346"/>
    <w:rsid w:val="0060505C"/>
    <w:rsid w:val="00605676"/>
    <w:rsid w:val="00620498"/>
    <w:rsid w:val="006504B7"/>
    <w:rsid w:val="00653922"/>
    <w:rsid w:val="00654C8C"/>
    <w:rsid w:val="0065721C"/>
    <w:rsid w:val="00665C4F"/>
    <w:rsid w:val="006911A8"/>
    <w:rsid w:val="006932E7"/>
    <w:rsid w:val="006A415B"/>
    <w:rsid w:val="006A5B75"/>
    <w:rsid w:val="006A7766"/>
    <w:rsid w:val="006B2A6E"/>
    <w:rsid w:val="006B4053"/>
    <w:rsid w:val="006B4C93"/>
    <w:rsid w:val="006C1832"/>
    <w:rsid w:val="006C24E0"/>
    <w:rsid w:val="006D3CFE"/>
    <w:rsid w:val="006D691F"/>
    <w:rsid w:val="006E7682"/>
    <w:rsid w:val="0070357C"/>
    <w:rsid w:val="007218EA"/>
    <w:rsid w:val="0076079D"/>
    <w:rsid w:val="00770FF8"/>
    <w:rsid w:val="00771575"/>
    <w:rsid w:val="007860CF"/>
    <w:rsid w:val="00794659"/>
    <w:rsid w:val="007A444D"/>
    <w:rsid w:val="007B097D"/>
    <w:rsid w:val="007B1D8D"/>
    <w:rsid w:val="007B1E32"/>
    <w:rsid w:val="007B2E55"/>
    <w:rsid w:val="007D246E"/>
    <w:rsid w:val="007D5F64"/>
    <w:rsid w:val="007E2CDE"/>
    <w:rsid w:val="007F0F28"/>
    <w:rsid w:val="0080349E"/>
    <w:rsid w:val="00807ECF"/>
    <w:rsid w:val="00816A0A"/>
    <w:rsid w:val="00841E20"/>
    <w:rsid w:val="0084332B"/>
    <w:rsid w:val="00845A0C"/>
    <w:rsid w:val="00855D6D"/>
    <w:rsid w:val="00871AD4"/>
    <w:rsid w:val="00874CCE"/>
    <w:rsid w:val="00895354"/>
    <w:rsid w:val="008A101F"/>
    <w:rsid w:val="008A158F"/>
    <w:rsid w:val="008A229C"/>
    <w:rsid w:val="008A751E"/>
    <w:rsid w:val="008B598A"/>
    <w:rsid w:val="008C4EF3"/>
    <w:rsid w:val="008F67E0"/>
    <w:rsid w:val="00904B19"/>
    <w:rsid w:val="00906CE4"/>
    <w:rsid w:val="00910C55"/>
    <w:rsid w:val="0092032A"/>
    <w:rsid w:val="00930FB0"/>
    <w:rsid w:val="0093132E"/>
    <w:rsid w:val="009352F4"/>
    <w:rsid w:val="00944FF2"/>
    <w:rsid w:val="00956A43"/>
    <w:rsid w:val="009775DF"/>
    <w:rsid w:val="009835F2"/>
    <w:rsid w:val="00994F6A"/>
    <w:rsid w:val="009C2E0C"/>
    <w:rsid w:val="009D41DC"/>
    <w:rsid w:val="009D5EBD"/>
    <w:rsid w:val="009E28F7"/>
    <w:rsid w:val="00A05B5A"/>
    <w:rsid w:val="00A1165A"/>
    <w:rsid w:val="00A40D08"/>
    <w:rsid w:val="00A43559"/>
    <w:rsid w:val="00A5520E"/>
    <w:rsid w:val="00A60C5B"/>
    <w:rsid w:val="00A7081E"/>
    <w:rsid w:val="00A825C8"/>
    <w:rsid w:val="00A9048D"/>
    <w:rsid w:val="00AA065F"/>
    <w:rsid w:val="00AA599F"/>
    <w:rsid w:val="00AA61BD"/>
    <w:rsid w:val="00AB7095"/>
    <w:rsid w:val="00AC1050"/>
    <w:rsid w:val="00AC3893"/>
    <w:rsid w:val="00AC742F"/>
    <w:rsid w:val="00AE1BF8"/>
    <w:rsid w:val="00B21DA0"/>
    <w:rsid w:val="00B377D7"/>
    <w:rsid w:val="00B40A27"/>
    <w:rsid w:val="00B55D8E"/>
    <w:rsid w:val="00B56031"/>
    <w:rsid w:val="00B7491D"/>
    <w:rsid w:val="00BA3818"/>
    <w:rsid w:val="00BB0184"/>
    <w:rsid w:val="00BF5C41"/>
    <w:rsid w:val="00C17EE9"/>
    <w:rsid w:val="00C2296B"/>
    <w:rsid w:val="00C243A1"/>
    <w:rsid w:val="00C40340"/>
    <w:rsid w:val="00C56986"/>
    <w:rsid w:val="00C673E9"/>
    <w:rsid w:val="00C82D12"/>
    <w:rsid w:val="00C82DB9"/>
    <w:rsid w:val="00C948E8"/>
    <w:rsid w:val="00C955B7"/>
    <w:rsid w:val="00CA3DDD"/>
    <w:rsid w:val="00D03510"/>
    <w:rsid w:val="00D11D5C"/>
    <w:rsid w:val="00D25ABA"/>
    <w:rsid w:val="00D25E91"/>
    <w:rsid w:val="00D3764F"/>
    <w:rsid w:val="00D413E9"/>
    <w:rsid w:val="00D50665"/>
    <w:rsid w:val="00D579E6"/>
    <w:rsid w:val="00D63227"/>
    <w:rsid w:val="00D64F86"/>
    <w:rsid w:val="00D701F7"/>
    <w:rsid w:val="00D71352"/>
    <w:rsid w:val="00D84599"/>
    <w:rsid w:val="00D90A25"/>
    <w:rsid w:val="00D90CE9"/>
    <w:rsid w:val="00D91561"/>
    <w:rsid w:val="00D9329D"/>
    <w:rsid w:val="00DA4EBC"/>
    <w:rsid w:val="00DA6639"/>
    <w:rsid w:val="00DA6947"/>
    <w:rsid w:val="00DC0556"/>
    <w:rsid w:val="00DE56C1"/>
    <w:rsid w:val="00DF260C"/>
    <w:rsid w:val="00E01515"/>
    <w:rsid w:val="00E02516"/>
    <w:rsid w:val="00E10155"/>
    <w:rsid w:val="00E40F78"/>
    <w:rsid w:val="00E42787"/>
    <w:rsid w:val="00E47C56"/>
    <w:rsid w:val="00E5326D"/>
    <w:rsid w:val="00E55A8A"/>
    <w:rsid w:val="00E6278B"/>
    <w:rsid w:val="00E67BF5"/>
    <w:rsid w:val="00E764B4"/>
    <w:rsid w:val="00E9631B"/>
    <w:rsid w:val="00EB0DAD"/>
    <w:rsid w:val="00EB5E54"/>
    <w:rsid w:val="00EC11C8"/>
    <w:rsid w:val="00EC76C0"/>
    <w:rsid w:val="00ED0DF7"/>
    <w:rsid w:val="00ED5954"/>
    <w:rsid w:val="00ED67D5"/>
    <w:rsid w:val="00F030EB"/>
    <w:rsid w:val="00F06917"/>
    <w:rsid w:val="00F10915"/>
    <w:rsid w:val="00F2665B"/>
    <w:rsid w:val="00F319A1"/>
    <w:rsid w:val="00F558F1"/>
    <w:rsid w:val="00F631DF"/>
    <w:rsid w:val="00F66913"/>
    <w:rsid w:val="00F76F6B"/>
    <w:rsid w:val="00F8238F"/>
    <w:rsid w:val="00F94813"/>
    <w:rsid w:val="00FA6434"/>
    <w:rsid w:val="00FB30E2"/>
    <w:rsid w:val="00FB5C6F"/>
    <w:rsid w:val="00FB62CC"/>
    <w:rsid w:val="00FB6520"/>
    <w:rsid w:val="00FC0B47"/>
    <w:rsid w:val="00FC20D2"/>
    <w:rsid w:val="00FC6308"/>
    <w:rsid w:val="00FD68A2"/>
    <w:rsid w:val="00FE171A"/>
    <w:rsid w:val="00FF3B0C"/>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docId w15:val="{A3CAA508-40B5-4C5F-A83E-C409E3CB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 w:type="character" w:customStyle="1" w:styleId="groupname">
    <w:name w:val="groupname"/>
    <w:basedOn w:val="DefaultParagraphFont"/>
    <w:rsid w:val="00DC0556"/>
  </w:style>
  <w:style w:type="character" w:customStyle="1" w:styleId="pubyear">
    <w:name w:val="pubyear"/>
    <w:basedOn w:val="DefaultParagraphFont"/>
    <w:rsid w:val="00DC0556"/>
  </w:style>
  <w:style w:type="character" w:customStyle="1" w:styleId="othertitle">
    <w:name w:val="othertitle"/>
    <w:basedOn w:val="DefaultParagraphFont"/>
    <w:rsid w:val="00DC0556"/>
  </w:style>
  <w:style w:type="character" w:customStyle="1" w:styleId="author">
    <w:name w:val="author"/>
    <w:basedOn w:val="DefaultParagraphFont"/>
    <w:rsid w:val="00DC0556"/>
  </w:style>
  <w:style w:type="character" w:customStyle="1" w:styleId="articletitle">
    <w:name w:val="articletitle"/>
    <w:basedOn w:val="DefaultParagraphFont"/>
    <w:rsid w:val="00DC0556"/>
  </w:style>
  <w:style w:type="character" w:customStyle="1" w:styleId="journaltitle">
    <w:name w:val="journaltitle"/>
    <w:basedOn w:val="DefaultParagraphFont"/>
    <w:rsid w:val="00DC0556"/>
  </w:style>
  <w:style w:type="character" w:customStyle="1" w:styleId="vol">
    <w:name w:val="vol"/>
    <w:basedOn w:val="DefaultParagraphFont"/>
    <w:rsid w:val="00DC0556"/>
  </w:style>
  <w:style w:type="character" w:customStyle="1" w:styleId="citedissue">
    <w:name w:val="citedissue"/>
    <w:basedOn w:val="DefaultParagraphFont"/>
    <w:rsid w:val="00DC0556"/>
  </w:style>
  <w:style w:type="character" w:customStyle="1" w:styleId="pagefirst">
    <w:name w:val="pagefirst"/>
    <w:basedOn w:val="DefaultParagraphFont"/>
    <w:rsid w:val="00DC0556"/>
  </w:style>
  <w:style w:type="character" w:customStyle="1" w:styleId="pagelast">
    <w:name w:val="pagelast"/>
    <w:basedOn w:val="DefaultParagraphFont"/>
    <w:rsid w:val="00DC0556"/>
  </w:style>
  <w:style w:type="character" w:customStyle="1" w:styleId="anchor-text">
    <w:name w:val="anchor-text"/>
    <w:basedOn w:val="DefaultParagraphFont"/>
    <w:rsid w:val="008A7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333831">
      <w:bodyDiv w:val="1"/>
      <w:marLeft w:val="0"/>
      <w:marRight w:val="0"/>
      <w:marTop w:val="0"/>
      <w:marBottom w:val="0"/>
      <w:divBdr>
        <w:top w:val="none" w:sz="0" w:space="0" w:color="auto"/>
        <w:left w:val="none" w:sz="0" w:space="0" w:color="auto"/>
        <w:bottom w:val="none" w:sz="0" w:space="0" w:color="auto"/>
        <w:right w:val="none" w:sz="0" w:space="0" w:color="auto"/>
      </w:divBdr>
      <w:divsChild>
        <w:div w:id="1814442548">
          <w:marLeft w:val="360"/>
          <w:marRight w:val="0"/>
          <w:marTop w:val="200"/>
          <w:marBottom w:val="0"/>
          <w:divBdr>
            <w:top w:val="none" w:sz="0" w:space="0" w:color="auto"/>
            <w:left w:val="none" w:sz="0" w:space="0" w:color="auto"/>
            <w:bottom w:val="none" w:sz="0" w:space="0" w:color="auto"/>
            <w:right w:val="none" w:sz="0" w:space="0" w:color="auto"/>
          </w:divBdr>
        </w:div>
      </w:divsChild>
    </w:div>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full/10.1111/ele.12427" TargetMode="External"/><Relationship Id="rId2" Type="http://schemas.openxmlformats.org/officeDocument/2006/relationships/hyperlink" Target="https://esajournals.onlinelibrary.wiley.com/doi/10.1002/fee.1480"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doi.org/10.1080/01431168908904002" TargetMode="External"/><Relationship Id="rId18" Type="http://schemas.openxmlformats.org/officeDocument/2006/relationships/hyperlink" Target="https://sedac.ciesin.columbia.edu/data/set/gpw-v4-population-density-rev11/data-download"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maps.princeton.edu/catalog/stanford-zd071bk4213" TargetMode="External"/><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doi.org/10.1111/mec.12275"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ww.arcgis.com/home/item.html?id=aa9c87d6f17b452296252bd75005f6a4"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73/pnas.1208682110" TargetMode="External"/><Relationship Id="rId24" Type="http://schemas.openxmlformats.org/officeDocument/2006/relationships/image" Target="media/image7.png"/><Relationship Id="rId32"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hyperlink" Target="https://gis.data.ca.gov/datasets/CDFW::naip-2020-ndvi-california/about" TargetMode="External"/><Relationship Id="rId31" Type="http://schemas.openxmlformats.org/officeDocument/2006/relationships/image" Target="media/image14.jpe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12051</TotalTime>
  <Pages>34</Pages>
  <Words>13670</Words>
  <Characters>77921</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5</cp:revision>
  <dcterms:created xsi:type="dcterms:W3CDTF">2022-11-22T22:29:00Z</dcterms:created>
  <dcterms:modified xsi:type="dcterms:W3CDTF">2023-04-08T00:16:00Z</dcterms:modified>
</cp:coreProperties>
</file>